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A06B9" w14:textId="77777777" w:rsidR="005833E1" w:rsidRPr="006D3E9A" w:rsidRDefault="00000000">
      <w:pPr>
        <w:spacing w:before="166" w:line="331" w:lineRule="auto"/>
        <w:ind w:left="3046" w:right="2551"/>
        <w:jc w:val="center"/>
        <w:rPr>
          <w:rFonts w:eastAsia="標楷體"/>
          <w:sz w:val="40"/>
          <w:lang w:eastAsia="zh-TW"/>
        </w:rPr>
      </w:pPr>
      <w:r w:rsidRPr="006D3E9A">
        <w:rPr>
          <w:rFonts w:eastAsia="標楷體"/>
          <w:noProof/>
        </w:rPr>
        <w:drawing>
          <wp:anchor distT="0" distB="0" distL="0" distR="0" simplePos="0" relativeHeight="251613696" behindDoc="0" locked="0" layoutInCell="1" allowOverlap="1" wp14:anchorId="06B582DF" wp14:editId="05CDAB45">
            <wp:simplePos x="0" y="0"/>
            <wp:positionH relativeFrom="page">
              <wp:posOffset>361644</wp:posOffset>
            </wp:positionH>
            <wp:positionV relativeFrom="page">
              <wp:posOffset>1930063</wp:posOffset>
            </wp:positionV>
            <wp:extent cx="6834025" cy="68340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834025" cy="6834025"/>
                    </a:xfrm>
                    <a:prstGeom prst="rect">
                      <a:avLst/>
                    </a:prstGeom>
                  </pic:spPr>
                </pic:pic>
              </a:graphicData>
            </a:graphic>
          </wp:anchor>
        </w:drawing>
      </w:r>
      <w:r w:rsidRPr="006D3E9A">
        <w:rPr>
          <w:rFonts w:eastAsia="標楷體" w:hint="eastAsia"/>
          <w:spacing w:val="-2"/>
          <w:sz w:val="40"/>
          <w:lang w:eastAsia="zh-TW"/>
        </w:rPr>
        <w:t>臺北市立大學資訊科學系</w:t>
      </w:r>
      <w:r w:rsidRPr="006D3E9A">
        <w:rPr>
          <w:rFonts w:eastAsia="標楷體" w:hint="eastAsia"/>
          <w:spacing w:val="-4"/>
          <w:sz w:val="40"/>
          <w:lang w:eastAsia="zh-TW"/>
        </w:rPr>
        <w:t>碩士論文</w:t>
      </w:r>
    </w:p>
    <w:p w14:paraId="2E20DCEC" w14:textId="77777777" w:rsidR="005833E1" w:rsidRPr="006D3E9A" w:rsidRDefault="005833E1">
      <w:pPr>
        <w:pStyle w:val="a3"/>
        <w:rPr>
          <w:rFonts w:eastAsia="標楷體"/>
          <w:sz w:val="40"/>
          <w:lang w:eastAsia="zh-TW"/>
        </w:rPr>
      </w:pPr>
    </w:p>
    <w:p w14:paraId="3DC80AEC" w14:textId="77777777" w:rsidR="005833E1" w:rsidRPr="006D3E9A" w:rsidRDefault="005833E1">
      <w:pPr>
        <w:pStyle w:val="a3"/>
        <w:rPr>
          <w:rFonts w:eastAsia="標楷體"/>
          <w:sz w:val="40"/>
          <w:lang w:eastAsia="zh-TW"/>
        </w:rPr>
      </w:pPr>
    </w:p>
    <w:p w14:paraId="3E57DA9F" w14:textId="77777777" w:rsidR="005833E1" w:rsidRPr="006D3E9A" w:rsidRDefault="005833E1">
      <w:pPr>
        <w:pStyle w:val="a3"/>
        <w:spacing w:before="187"/>
        <w:rPr>
          <w:rFonts w:eastAsia="標楷體"/>
          <w:sz w:val="40"/>
          <w:lang w:eastAsia="zh-TW"/>
        </w:rPr>
      </w:pPr>
    </w:p>
    <w:p w14:paraId="4B6AEC43" w14:textId="77777777" w:rsidR="005833E1" w:rsidRPr="006D3E9A" w:rsidRDefault="00000000">
      <w:pPr>
        <w:tabs>
          <w:tab w:val="left" w:pos="4120"/>
        </w:tabs>
        <w:ind w:left="520"/>
        <w:jc w:val="center"/>
        <w:rPr>
          <w:rFonts w:eastAsia="標楷體"/>
          <w:sz w:val="40"/>
        </w:rPr>
      </w:pPr>
      <w:proofErr w:type="spellStart"/>
      <w:r w:rsidRPr="006D3E9A">
        <w:rPr>
          <w:rFonts w:eastAsia="標楷體" w:hint="eastAsia"/>
          <w:spacing w:val="-4"/>
          <w:sz w:val="40"/>
        </w:rPr>
        <w:t>指導教授：壽大</w:t>
      </w:r>
      <w:r w:rsidRPr="006D3E9A">
        <w:rPr>
          <w:rFonts w:eastAsia="標楷體" w:hint="eastAsia"/>
          <w:spacing w:val="-10"/>
          <w:sz w:val="40"/>
        </w:rPr>
        <w:t>衛</w:t>
      </w:r>
      <w:proofErr w:type="spellEnd"/>
      <w:r w:rsidRPr="006D3E9A">
        <w:rPr>
          <w:rFonts w:eastAsia="標楷體" w:hint="eastAsia"/>
          <w:sz w:val="40"/>
        </w:rPr>
        <w:tab/>
      </w:r>
      <w:proofErr w:type="spellStart"/>
      <w:r w:rsidRPr="006D3E9A">
        <w:rPr>
          <w:rFonts w:eastAsia="標楷體" w:hint="eastAsia"/>
          <w:spacing w:val="-3"/>
          <w:sz w:val="40"/>
        </w:rPr>
        <w:t>博</w:t>
      </w:r>
      <w:r w:rsidRPr="006D3E9A">
        <w:rPr>
          <w:rFonts w:eastAsia="標楷體" w:hint="eastAsia"/>
          <w:spacing w:val="-10"/>
          <w:sz w:val="40"/>
        </w:rPr>
        <w:t>士</w:t>
      </w:r>
      <w:proofErr w:type="spellEnd"/>
    </w:p>
    <w:p w14:paraId="5FF6B2C2" w14:textId="77777777" w:rsidR="005833E1" w:rsidRPr="006D3E9A" w:rsidRDefault="005833E1">
      <w:pPr>
        <w:pStyle w:val="a3"/>
        <w:rPr>
          <w:rFonts w:eastAsia="標楷體"/>
          <w:sz w:val="40"/>
        </w:rPr>
      </w:pPr>
    </w:p>
    <w:p w14:paraId="1634B650" w14:textId="77777777" w:rsidR="005833E1" w:rsidRPr="006D3E9A" w:rsidRDefault="005833E1">
      <w:pPr>
        <w:pStyle w:val="a3"/>
        <w:spacing w:before="385"/>
        <w:rPr>
          <w:rFonts w:eastAsia="標楷體"/>
          <w:sz w:val="40"/>
        </w:rPr>
      </w:pPr>
    </w:p>
    <w:p w14:paraId="7F42DBDF" w14:textId="77777777" w:rsidR="005833E1" w:rsidRPr="006D3E9A" w:rsidRDefault="00000000">
      <w:pPr>
        <w:spacing w:line="470" w:lineRule="auto"/>
        <w:ind w:left="1122" w:right="600"/>
        <w:jc w:val="center"/>
        <w:rPr>
          <w:rFonts w:eastAsia="標楷體"/>
          <w:sz w:val="40"/>
        </w:rPr>
      </w:pPr>
      <w:proofErr w:type="spellStart"/>
      <w:r w:rsidRPr="006D3E9A">
        <w:rPr>
          <w:rFonts w:eastAsia="標楷體"/>
          <w:sz w:val="40"/>
        </w:rPr>
        <w:t>DApp</w:t>
      </w:r>
      <w:proofErr w:type="spellEnd"/>
      <w:r w:rsidRPr="006D3E9A">
        <w:rPr>
          <w:rFonts w:eastAsia="標楷體"/>
          <w:sz w:val="40"/>
        </w:rPr>
        <w:t xml:space="preserve"> </w:t>
      </w:r>
      <w:proofErr w:type="spellStart"/>
      <w:r w:rsidRPr="006D3E9A">
        <w:rPr>
          <w:rFonts w:eastAsia="標楷體" w:hint="eastAsia"/>
          <w:sz w:val="40"/>
        </w:rPr>
        <w:t>伺服器架設與組態自動化劇本開發</w:t>
      </w:r>
      <w:proofErr w:type="spellEnd"/>
      <w:r w:rsidRPr="006D3E9A">
        <w:rPr>
          <w:rFonts w:eastAsia="標楷體" w:hint="eastAsia"/>
          <w:sz w:val="40"/>
        </w:rPr>
        <w:t xml:space="preserve"> </w:t>
      </w:r>
      <w:r w:rsidRPr="006D3E9A">
        <w:rPr>
          <w:rFonts w:eastAsia="標楷體"/>
          <w:sz w:val="40"/>
        </w:rPr>
        <w:t>Ansible</w:t>
      </w:r>
      <w:r w:rsidRPr="006D3E9A">
        <w:rPr>
          <w:rFonts w:eastAsia="標楷體"/>
          <w:spacing w:val="-15"/>
          <w:sz w:val="40"/>
        </w:rPr>
        <w:t xml:space="preserve"> </w:t>
      </w:r>
      <w:r w:rsidRPr="006D3E9A">
        <w:rPr>
          <w:rFonts w:eastAsia="標楷體"/>
          <w:sz w:val="40"/>
        </w:rPr>
        <w:t>Playbook</w:t>
      </w:r>
      <w:r w:rsidRPr="006D3E9A">
        <w:rPr>
          <w:rFonts w:eastAsia="標楷體"/>
          <w:spacing w:val="-11"/>
          <w:sz w:val="40"/>
        </w:rPr>
        <w:t xml:space="preserve"> </w:t>
      </w:r>
      <w:r w:rsidRPr="006D3E9A">
        <w:rPr>
          <w:rFonts w:eastAsia="標楷體"/>
          <w:sz w:val="40"/>
        </w:rPr>
        <w:t>Development</w:t>
      </w:r>
      <w:r w:rsidRPr="006D3E9A">
        <w:rPr>
          <w:rFonts w:eastAsia="標楷體"/>
          <w:spacing w:val="-11"/>
          <w:sz w:val="40"/>
        </w:rPr>
        <w:t xml:space="preserve"> </w:t>
      </w:r>
      <w:r w:rsidRPr="006D3E9A">
        <w:rPr>
          <w:rFonts w:eastAsia="標楷體"/>
          <w:sz w:val="40"/>
        </w:rPr>
        <w:t>for</w:t>
      </w:r>
      <w:r w:rsidRPr="006D3E9A">
        <w:rPr>
          <w:rFonts w:eastAsia="標楷體"/>
          <w:spacing w:val="-25"/>
          <w:sz w:val="40"/>
        </w:rPr>
        <w:t xml:space="preserve"> </w:t>
      </w:r>
      <w:r w:rsidRPr="006D3E9A">
        <w:rPr>
          <w:rFonts w:eastAsia="標楷體"/>
          <w:sz w:val="40"/>
        </w:rPr>
        <w:t xml:space="preserve">Automating </w:t>
      </w:r>
      <w:proofErr w:type="spellStart"/>
      <w:r w:rsidRPr="006D3E9A">
        <w:rPr>
          <w:rFonts w:eastAsia="標楷體"/>
          <w:sz w:val="40"/>
        </w:rPr>
        <w:t>DApp</w:t>
      </w:r>
      <w:proofErr w:type="spellEnd"/>
      <w:r w:rsidRPr="006D3E9A">
        <w:rPr>
          <w:rFonts w:eastAsia="標楷體"/>
          <w:sz w:val="40"/>
        </w:rPr>
        <w:t xml:space="preserve"> Server Setup and Configuration</w:t>
      </w:r>
    </w:p>
    <w:p w14:paraId="42F9FEC9" w14:textId="77777777" w:rsidR="005833E1" w:rsidRPr="006D3E9A" w:rsidRDefault="005833E1">
      <w:pPr>
        <w:pStyle w:val="a3"/>
        <w:rPr>
          <w:rFonts w:eastAsia="標楷體"/>
          <w:sz w:val="40"/>
        </w:rPr>
      </w:pPr>
    </w:p>
    <w:p w14:paraId="0BB039C4" w14:textId="77777777" w:rsidR="005833E1" w:rsidRPr="006D3E9A" w:rsidRDefault="005833E1">
      <w:pPr>
        <w:pStyle w:val="a3"/>
        <w:rPr>
          <w:rFonts w:eastAsia="標楷體"/>
          <w:sz w:val="40"/>
        </w:rPr>
      </w:pPr>
    </w:p>
    <w:p w14:paraId="02A4D864" w14:textId="77777777" w:rsidR="005833E1" w:rsidRPr="006D3E9A" w:rsidRDefault="005833E1">
      <w:pPr>
        <w:pStyle w:val="a3"/>
        <w:rPr>
          <w:rFonts w:eastAsia="標楷體"/>
          <w:sz w:val="40"/>
        </w:rPr>
      </w:pPr>
    </w:p>
    <w:p w14:paraId="090E330C" w14:textId="77777777" w:rsidR="005833E1" w:rsidRPr="006D3E9A" w:rsidRDefault="005833E1">
      <w:pPr>
        <w:pStyle w:val="a3"/>
        <w:rPr>
          <w:rFonts w:eastAsia="標楷體"/>
          <w:sz w:val="40"/>
        </w:rPr>
      </w:pPr>
    </w:p>
    <w:p w14:paraId="00C9081E" w14:textId="77777777" w:rsidR="005833E1" w:rsidRPr="006D3E9A" w:rsidRDefault="005833E1">
      <w:pPr>
        <w:pStyle w:val="a3"/>
        <w:rPr>
          <w:rFonts w:eastAsia="標楷體"/>
          <w:sz w:val="40"/>
        </w:rPr>
      </w:pPr>
    </w:p>
    <w:p w14:paraId="3B490636" w14:textId="77777777" w:rsidR="005833E1" w:rsidRPr="006D3E9A" w:rsidRDefault="005833E1">
      <w:pPr>
        <w:pStyle w:val="a3"/>
        <w:spacing w:before="198"/>
        <w:rPr>
          <w:rFonts w:eastAsia="標楷體"/>
          <w:sz w:val="40"/>
        </w:rPr>
      </w:pPr>
    </w:p>
    <w:p w14:paraId="7B800D59" w14:textId="77777777" w:rsidR="005833E1" w:rsidRPr="006D3E9A" w:rsidRDefault="00000000">
      <w:pPr>
        <w:tabs>
          <w:tab w:val="left" w:pos="3690"/>
        </w:tabs>
        <w:ind w:left="490"/>
        <w:jc w:val="center"/>
        <w:rPr>
          <w:rFonts w:eastAsia="標楷體"/>
          <w:sz w:val="40"/>
        </w:rPr>
      </w:pPr>
      <w:proofErr w:type="spellStart"/>
      <w:r w:rsidRPr="006D3E9A">
        <w:rPr>
          <w:rFonts w:eastAsia="標楷體" w:hint="eastAsia"/>
          <w:spacing w:val="-4"/>
          <w:sz w:val="40"/>
        </w:rPr>
        <w:t>研究生：郭怡</w:t>
      </w:r>
      <w:r w:rsidRPr="006D3E9A">
        <w:rPr>
          <w:rFonts w:eastAsia="標楷體" w:hint="eastAsia"/>
          <w:spacing w:val="-12"/>
          <w:sz w:val="40"/>
        </w:rPr>
        <w:t>廷</w:t>
      </w:r>
      <w:proofErr w:type="spellEnd"/>
      <w:r w:rsidRPr="006D3E9A">
        <w:rPr>
          <w:rFonts w:eastAsia="標楷體" w:hint="eastAsia"/>
          <w:sz w:val="40"/>
        </w:rPr>
        <w:tab/>
      </w:r>
      <w:r w:rsidRPr="006D3E9A">
        <w:rPr>
          <w:rFonts w:eastAsia="標楷體" w:hint="eastAsia"/>
          <w:spacing w:val="-10"/>
          <w:sz w:val="40"/>
        </w:rPr>
        <w:t>撰</w:t>
      </w:r>
    </w:p>
    <w:p w14:paraId="7A8D1BE5" w14:textId="77777777" w:rsidR="005833E1" w:rsidRPr="006D3E9A" w:rsidRDefault="00000000">
      <w:pPr>
        <w:tabs>
          <w:tab w:val="left" w:pos="3035"/>
          <w:tab w:val="left" w:pos="4357"/>
          <w:tab w:val="left" w:pos="5136"/>
          <w:tab w:val="left" w:pos="6093"/>
          <w:tab w:val="left" w:pos="6872"/>
          <w:tab w:val="left" w:pos="7830"/>
        </w:tabs>
        <w:spacing w:before="245"/>
        <w:ind w:left="520"/>
        <w:jc w:val="center"/>
        <w:rPr>
          <w:rFonts w:eastAsia="標楷體"/>
          <w:sz w:val="40"/>
        </w:rPr>
      </w:pPr>
      <w:r w:rsidRPr="006D3E9A">
        <w:rPr>
          <w:rFonts w:eastAsia="標楷體" w:hint="eastAsia"/>
          <w:sz w:val="40"/>
        </w:rPr>
        <w:t>中</w:t>
      </w:r>
      <w:r w:rsidRPr="006D3E9A">
        <w:rPr>
          <w:rFonts w:eastAsia="標楷體" w:hint="eastAsia"/>
          <w:spacing w:val="71"/>
          <w:sz w:val="40"/>
        </w:rPr>
        <w:t xml:space="preserve"> </w:t>
      </w:r>
      <w:r w:rsidRPr="006D3E9A">
        <w:rPr>
          <w:rFonts w:eastAsia="標楷體" w:hint="eastAsia"/>
          <w:sz w:val="40"/>
        </w:rPr>
        <w:t>華</w:t>
      </w:r>
      <w:r w:rsidRPr="006D3E9A">
        <w:rPr>
          <w:rFonts w:eastAsia="標楷體" w:hint="eastAsia"/>
          <w:spacing w:val="71"/>
          <w:sz w:val="40"/>
        </w:rPr>
        <w:t xml:space="preserve"> </w:t>
      </w:r>
      <w:r w:rsidRPr="006D3E9A">
        <w:rPr>
          <w:rFonts w:eastAsia="標楷體" w:hint="eastAsia"/>
          <w:sz w:val="40"/>
        </w:rPr>
        <w:t>民</w:t>
      </w:r>
      <w:r w:rsidRPr="006D3E9A">
        <w:rPr>
          <w:rFonts w:eastAsia="標楷體" w:hint="eastAsia"/>
          <w:spacing w:val="71"/>
          <w:sz w:val="40"/>
        </w:rPr>
        <w:t xml:space="preserve"> </w:t>
      </w:r>
      <w:r w:rsidRPr="006D3E9A">
        <w:rPr>
          <w:rFonts w:eastAsia="標楷體" w:hint="eastAsia"/>
          <w:spacing w:val="-10"/>
          <w:sz w:val="40"/>
        </w:rPr>
        <w:t>國</w:t>
      </w:r>
      <w:r w:rsidRPr="006D3E9A">
        <w:rPr>
          <w:rFonts w:eastAsia="標楷體" w:hint="eastAsia"/>
          <w:sz w:val="40"/>
        </w:rPr>
        <w:tab/>
      </w:r>
      <w:r w:rsidRPr="006D3E9A">
        <w:rPr>
          <w:rFonts w:eastAsia="標楷體"/>
          <w:sz w:val="40"/>
        </w:rPr>
        <w:t>1</w:t>
      </w:r>
      <w:r w:rsidRPr="006D3E9A">
        <w:rPr>
          <w:rFonts w:eastAsia="標楷體"/>
          <w:spacing w:val="60"/>
          <w:sz w:val="40"/>
        </w:rPr>
        <w:t xml:space="preserve"> </w:t>
      </w:r>
      <w:r w:rsidRPr="006D3E9A">
        <w:rPr>
          <w:rFonts w:eastAsia="標楷體"/>
          <w:sz w:val="40"/>
        </w:rPr>
        <w:t>1</w:t>
      </w:r>
      <w:r w:rsidRPr="006D3E9A">
        <w:rPr>
          <w:rFonts w:eastAsia="標楷體"/>
          <w:spacing w:val="77"/>
          <w:sz w:val="40"/>
        </w:rPr>
        <w:t xml:space="preserve"> </w:t>
      </w:r>
      <w:r w:rsidRPr="006D3E9A">
        <w:rPr>
          <w:rFonts w:eastAsia="標楷體"/>
          <w:spacing w:val="-10"/>
          <w:sz w:val="40"/>
        </w:rPr>
        <w:t>0</w:t>
      </w:r>
      <w:r w:rsidRPr="006D3E9A">
        <w:rPr>
          <w:rFonts w:eastAsia="標楷體"/>
          <w:sz w:val="40"/>
        </w:rPr>
        <w:tab/>
      </w:r>
      <w:r w:rsidRPr="006D3E9A">
        <w:rPr>
          <w:rFonts w:eastAsia="標楷體" w:hint="eastAsia"/>
          <w:spacing w:val="-10"/>
          <w:sz w:val="40"/>
        </w:rPr>
        <w:t>年</w:t>
      </w:r>
      <w:r w:rsidRPr="006D3E9A">
        <w:rPr>
          <w:rFonts w:eastAsia="標楷體" w:hint="eastAsia"/>
          <w:sz w:val="40"/>
        </w:rPr>
        <w:tab/>
      </w:r>
      <w:r w:rsidRPr="006D3E9A">
        <w:rPr>
          <w:rFonts w:eastAsia="標楷體"/>
          <w:sz w:val="40"/>
        </w:rPr>
        <w:t>0</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月</w:t>
      </w:r>
      <w:r w:rsidRPr="006D3E9A">
        <w:rPr>
          <w:rFonts w:eastAsia="標楷體" w:hint="eastAsia"/>
          <w:sz w:val="40"/>
        </w:rPr>
        <w:tab/>
      </w:r>
      <w:r w:rsidRPr="006D3E9A">
        <w:rPr>
          <w:rFonts w:eastAsia="標楷體"/>
          <w:sz w:val="40"/>
        </w:rPr>
        <w:t>1</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日</w:t>
      </w:r>
    </w:p>
    <w:p w14:paraId="1274171B" w14:textId="77777777" w:rsidR="005833E1" w:rsidRPr="006D3E9A" w:rsidRDefault="005833E1">
      <w:pPr>
        <w:jc w:val="center"/>
        <w:rPr>
          <w:rFonts w:eastAsia="標楷體"/>
          <w:sz w:val="40"/>
        </w:rPr>
        <w:sectPr w:rsidR="005833E1" w:rsidRPr="006D3E9A">
          <w:footerReference w:type="default" r:id="rId9"/>
          <w:type w:val="continuous"/>
          <w:pgSz w:w="11900" w:h="16840"/>
          <w:pgMar w:top="1940" w:right="1040" w:bottom="280" w:left="860" w:header="0" w:footer="0" w:gutter="0"/>
          <w:pgNumType w:start="5"/>
          <w:cols w:space="720"/>
        </w:sectPr>
      </w:pPr>
    </w:p>
    <w:p w14:paraId="0AA7247A" w14:textId="77777777" w:rsidR="005833E1" w:rsidRPr="006D3E9A" w:rsidRDefault="005833E1">
      <w:pPr>
        <w:pStyle w:val="a3"/>
        <w:rPr>
          <w:rFonts w:eastAsia="標楷體"/>
          <w:sz w:val="20"/>
        </w:rPr>
      </w:pPr>
    </w:p>
    <w:p w14:paraId="492F229A" w14:textId="77777777" w:rsidR="005833E1" w:rsidRPr="006D3E9A" w:rsidRDefault="005833E1">
      <w:pPr>
        <w:pStyle w:val="a3"/>
        <w:rPr>
          <w:rFonts w:eastAsia="標楷體"/>
          <w:sz w:val="20"/>
        </w:rPr>
      </w:pPr>
    </w:p>
    <w:p w14:paraId="304F5652" w14:textId="77777777" w:rsidR="005833E1" w:rsidRPr="006D3E9A" w:rsidRDefault="005833E1">
      <w:pPr>
        <w:pStyle w:val="a3"/>
        <w:rPr>
          <w:rFonts w:eastAsia="標楷體"/>
          <w:sz w:val="20"/>
        </w:rPr>
      </w:pPr>
    </w:p>
    <w:p w14:paraId="6EAF629A" w14:textId="77777777" w:rsidR="005833E1" w:rsidRPr="006D3E9A" w:rsidRDefault="005833E1">
      <w:pPr>
        <w:pStyle w:val="a3"/>
        <w:rPr>
          <w:rFonts w:eastAsia="標楷體"/>
          <w:sz w:val="20"/>
        </w:rPr>
      </w:pPr>
    </w:p>
    <w:p w14:paraId="59668D7A" w14:textId="77777777" w:rsidR="005833E1" w:rsidRPr="006D3E9A" w:rsidRDefault="005833E1">
      <w:pPr>
        <w:pStyle w:val="a3"/>
        <w:rPr>
          <w:rFonts w:eastAsia="標楷體"/>
          <w:sz w:val="20"/>
        </w:rPr>
      </w:pPr>
    </w:p>
    <w:p w14:paraId="4E4E71F0" w14:textId="77777777" w:rsidR="005833E1" w:rsidRPr="006D3E9A" w:rsidRDefault="005833E1">
      <w:pPr>
        <w:pStyle w:val="a3"/>
        <w:rPr>
          <w:rFonts w:eastAsia="標楷體"/>
          <w:sz w:val="20"/>
        </w:rPr>
      </w:pPr>
    </w:p>
    <w:p w14:paraId="3275DE41" w14:textId="77777777" w:rsidR="005833E1" w:rsidRPr="006D3E9A" w:rsidRDefault="005833E1">
      <w:pPr>
        <w:pStyle w:val="a3"/>
        <w:rPr>
          <w:rFonts w:eastAsia="標楷體"/>
          <w:sz w:val="20"/>
        </w:rPr>
      </w:pPr>
    </w:p>
    <w:p w14:paraId="6EDC23D3" w14:textId="77777777" w:rsidR="005833E1" w:rsidRPr="006D3E9A" w:rsidRDefault="005833E1">
      <w:pPr>
        <w:pStyle w:val="a3"/>
        <w:rPr>
          <w:rFonts w:eastAsia="標楷體"/>
          <w:sz w:val="20"/>
        </w:rPr>
      </w:pPr>
    </w:p>
    <w:p w14:paraId="0E57490C" w14:textId="77777777" w:rsidR="005833E1" w:rsidRPr="006D3E9A" w:rsidRDefault="005833E1">
      <w:pPr>
        <w:pStyle w:val="a3"/>
        <w:rPr>
          <w:rFonts w:eastAsia="標楷體"/>
          <w:sz w:val="20"/>
        </w:rPr>
      </w:pPr>
    </w:p>
    <w:p w14:paraId="4599FA58" w14:textId="77777777" w:rsidR="005833E1" w:rsidRPr="006D3E9A" w:rsidRDefault="005833E1">
      <w:pPr>
        <w:pStyle w:val="a3"/>
        <w:rPr>
          <w:rFonts w:eastAsia="標楷體"/>
          <w:sz w:val="20"/>
        </w:rPr>
      </w:pPr>
    </w:p>
    <w:p w14:paraId="3F25E985" w14:textId="77777777" w:rsidR="005833E1" w:rsidRPr="006D3E9A" w:rsidRDefault="005833E1">
      <w:pPr>
        <w:pStyle w:val="a3"/>
        <w:rPr>
          <w:rFonts w:eastAsia="標楷體"/>
          <w:sz w:val="20"/>
        </w:rPr>
      </w:pPr>
    </w:p>
    <w:p w14:paraId="2C7C6E35" w14:textId="77777777" w:rsidR="005833E1" w:rsidRPr="006D3E9A" w:rsidRDefault="005833E1">
      <w:pPr>
        <w:pStyle w:val="a3"/>
        <w:rPr>
          <w:rFonts w:eastAsia="標楷體"/>
          <w:sz w:val="20"/>
        </w:rPr>
      </w:pPr>
    </w:p>
    <w:p w14:paraId="3C9CA765" w14:textId="77777777" w:rsidR="005833E1" w:rsidRPr="006D3E9A" w:rsidRDefault="005833E1">
      <w:pPr>
        <w:pStyle w:val="a3"/>
        <w:rPr>
          <w:rFonts w:eastAsia="標楷體"/>
          <w:sz w:val="20"/>
        </w:rPr>
      </w:pPr>
    </w:p>
    <w:p w14:paraId="60CE93BF" w14:textId="77777777" w:rsidR="005833E1" w:rsidRPr="006D3E9A" w:rsidRDefault="005833E1">
      <w:pPr>
        <w:pStyle w:val="a3"/>
        <w:rPr>
          <w:rFonts w:eastAsia="標楷體"/>
          <w:sz w:val="20"/>
        </w:rPr>
      </w:pPr>
    </w:p>
    <w:p w14:paraId="70070038" w14:textId="77777777" w:rsidR="005833E1" w:rsidRPr="006D3E9A" w:rsidRDefault="005833E1">
      <w:pPr>
        <w:pStyle w:val="a3"/>
        <w:rPr>
          <w:rFonts w:eastAsia="標楷體"/>
          <w:sz w:val="20"/>
        </w:rPr>
      </w:pPr>
    </w:p>
    <w:p w14:paraId="57A04B85" w14:textId="77777777" w:rsidR="005833E1" w:rsidRPr="006D3E9A" w:rsidRDefault="005833E1">
      <w:pPr>
        <w:pStyle w:val="a3"/>
        <w:rPr>
          <w:rFonts w:eastAsia="標楷體"/>
          <w:sz w:val="20"/>
        </w:rPr>
      </w:pPr>
    </w:p>
    <w:p w14:paraId="3B7E0BCD" w14:textId="77777777" w:rsidR="005833E1" w:rsidRPr="006D3E9A" w:rsidRDefault="005833E1">
      <w:pPr>
        <w:pStyle w:val="a3"/>
        <w:rPr>
          <w:rFonts w:eastAsia="標楷體"/>
          <w:sz w:val="20"/>
        </w:rPr>
      </w:pPr>
    </w:p>
    <w:p w14:paraId="6D97932F" w14:textId="77777777" w:rsidR="005833E1" w:rsidRPr="006D3E9A" w:rsidRDefault="005833E1">
      <w:pPr>
        <w:pStyle w:val="a3"/>
        <w:rPr>
          <w:rFonts w:eastAsia="標楷體"/>
          <w:sz w:val="20"/>
        </w:rPr>
      </w:pPr>
    </w:p>
    <w:p w14:paraId="6AF65880" w14:textId="77777777" w:rsidR="005833E1" w:rsidRPr="006D3E9A" w:rsidRDefault="005833E1">
      <w:pPr>
        <w:pStyle w:val="a3"/>
        <w:spacing w:before="14"/>
        <w:rPr>
          <w:rFonts w:eastAsia="標楷體"/>
          <w:sz w:val="20"/>
        </w:rPr>
      </w:pPr>
    </w:p>
    <w:p w14:paraId="07AE0C08" w14:textId="77777777" w:rsidR="005833E1" w:rsidRPr="006D3E9A" w:rsidRDefault="00000000">
      <w:pPr>
        <w:pStyle w:val="a3"/>
        <w:ind w:left="119"/>
        <w:rPr>
          <w:rFonts w:eastAsia="標楷體"/>
          <w:sz w:val="20"/>
        </w:rPr>
      </w:pPr>
      <w:r w:rsidRPr="006D3E9A">
        <w:rPr>
          <w:rFonts w:eastAsia="標楷體"/>
          <w:noProof/>
          <w:sz w:val="20"/>
        </w:rPr>
        <w:drawing>
          <wp:inline distT="0" distB="0" distL="0" distR="0" wp14:anchorId="174FFF65" wp14:editId="7305835B">
            <wp:extent cx="6108764" cy="141617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6108764" cy="1416177"/>
                    </a:xfrm>
                    <a:prstGeom prst="rect">
                      <a:avLst/>
                    </a:prstGeom>
                  </pic:spPr>
                </pic:pic>
              </a:graphicData>
            </a:graphic>
          </wp:inline>
        </w:drawing>
      </w:r>
    </w:p>
    <w:p w14:paraId="3B10472E" w14:textId="77777777" w:rsidR="005833E1" w:rsidRPr="006D3E9A" w:rsidRDefault="005833E1">
      <w:pPr>
        <w:rPr>
          <w:rFonts w:eastAsia="標楷體"/>
          <w:sz w:val="20"/>
        </w:rPr>
        <w:sectPr w:rsidR="005833E1" w:rsidRPr="006D3E9A">
          <w:pgSz w:w="11900" w:h="16840"/>
          <w:pgMar w:top="1940" w:right="1040" w:bottom="280" w:left="860" w:header="0" w:footer="0" w:gutter="0"/>
          <w:cols w:space="720"/>
        </w:sectPr>
      </w:pPr>
    </w:p>
    <w:p w14:paraId="7A8772FE" w14:textId="77777777" w:rsidR="005833E1" w:rsidRPr="006D3E9A" w:rsidRDefault="00000000">
      <w:pPr>
        <w:pStyle w:val="a3"/>
        <w:rPr>
          <w:rFonts w:eastAsia="標楷體"/>
          <w:sz w:val="40"/>
        </w:rPr>
      </w:pPr>
      <w:r w:rsidRPr="006D3E9A">
        <w:rPr>
          <w:rFonts w:eastAsia="標楷體"/>
          <w:noProof/>
        </w:rPr>
        <w:lastRenderedPageBreak/>
        <w:drawing>
          <wp:anchor distT="0" distB="0" distL="0" distR="0" simplePos="0" relativeHeight="251614720" behindDoc="0" locked="0" layoutInCell="1" allowOverlap="1" wp14:anchorId="358D26B5" wp14:editId="3E302AF7">
            <wp:simplePos x="0" y="0"/>
            <wp:positionH relativeFrom="page">
              <wp:posOffset>359806</wp:posOffset>
            </wp:positionH>
            <wp:positionV relativeFrom="page">
              <wp:posOffset>1928256</wp:posOffset>
            </wp:positionV>
            <wp:extent cx="6837678" cy="6837677"/>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837678" cy="6837677"/>
                    </a:xfrm>
                    <a:prstGeom prst="rect">
                      <a:avLst/>
                    </a:prstGeom>
                  </pic:spPr>
                </pic:pic>
              </a:graphicData>
            </a:graphic>
          </wp:anchor>
        </w:drawing>
      </w:r>
    </w:p>
    <w:p w14:paraId="39537ED3" w14:textId="77777777" w:rsidR="005833E1" w:rsidRPr="006D3E9A" w:rsidRDefault="005833E1">
      <w:pPr>
        <w:pStyle w:val="a3"/>
        <w:spacing w:before="299"/>
        <w:rPr>
          <w:rFonts w:eastAsia="標楷體"/>
          <w:sz w:val="40"/>
        </w:rPr>
      </w:pPr>
    </w:p>
    <w:p w14:paraId="53352491" w14:textId="77777777" w:rsidR="005833E1" w:rsidRPr="006D3E9A" w:rsidRDefault="00000000">
      <w:pPr>
        <w:spacing w:line="360" w:lineRule="auto"/>
        <w:ind w:left="1136" w:right="962"/>
        <w:jc w:val="center"/>
        <w:rPr>
          <w:rFonts w:eastAsia="標楷體"/>
          <w:sz w:val="40"/>
        </w:rPr>
      </w:pPr>
      <w:r w:rsidRPr="006D3E9A">
        <w:rPr>
          <w:rFonts w:eastAsia="標楷體"/>
          <w:sz w:val="40"/>
        </w:rPr>
        <w:t xml:space="preserve">Ansible Playbook Development for Automating </w:t>
      </w:r>
      <w:proofErr w:type="spellStart"/>
      <w:r w:rsidRPr="006D3E9A">
        <w:rPr>
          <w:rFonts w:eastAsia="標楷體"/>
          <w:sz w:val="40"/>
        </w:rPr>
        <w:t>DApp</w:t>
      </w:r>
      <w:proofErr w:type="spellEnd"/>
      <w:r w:rsidRPr="006D3E9A">
        <w:rPr>
          <w:rFonts w:eastAsia="標楷體"/>
          <w:sz w:val="40"/>
        </w:rPr>
        <w:t xml:space="preserve"> Server Setup and Configuration</w:t>
      </w:r>
    </w:p>
    <w:p w14:paraId="38C8A631" w14:textId="77777777" w:rsidR="005833E1" w:rsidRPr="006D3E9A" w:rsidRDefault="005833E1">
      <w:pPr>
        <w:pStyle w:val="a3"/>
        <w:spacing w:before="234"/>
        <w:rPr>
          <w:rFonts w:eastAsia="標楷體"/>
          <w:sz w:val="40"/>
        </w:rPr>
      </w:pPr>
    </w:p>
    <w:p w14:paraId="049C85A3" w14:textId="77777777" w:rsidR="005833E1" w:rsidRPr="006D3E9A" w:rsidRDefault="00000000">
      <w:pPr>
        <w:ind w:left="175"/>
        <w:jc w:val="center"/>
        <w:rPr>
          <w:rFonts w:eastAsia="標楷體"/>
          <w:sz w:val="40"/>
        </w:rPr>
      </w:pPr>
      <w:r w:rsidRPr="006D3E9A">
        <w:rPr>
          <w:rFonts w:eastAsia="標楷體"/>
          <w:spacing w:val="-5"/>
          <w:sz w:val="40"/>
        </w:rPr>
        <w:t>by</w:t>
      </w:r>
    </w:p>
    <w:p w14:paraId="03BF7DE8" w14:textId="77777777" w:rsidR="005833E1" w:rsidRPr="006D3E9A" w:rsidRDefault="00000000">
      <w:pPr>
        <w:spacing w:before="226"/>
        <w:ind w:left="177"/>
        <w:jc w:val="center"/>
        <w:rPr>
          <w:rFonts w:eastAsia="標楷體"/>
          <w:sz w:val="40"/>
        </w:rPr>
      </w:pPr>
      <w:r w:rsidRPr="006D3E9A">
        <w:rPr>
          <w:rFonts w:eastAsia="標楷體"/>
          <w:sz w:val="40"/>
        </w:rPr>
        <w:t>Yi-Ting</w:t>
      </w:r>
      <w:r w:rsidRPr="006D3E9A">
        <w:rPr>
          <w:rFonts w:eastAsia="標楷體"/>
          <w:spacing w:val="-11"/>
          <w:sz w:val="40"/>
        </w:rPr>
        <w:t xml:space="preserve"> </w:t>
      </w:r>
      <w:r w:rsidRPr="006D3E9A">
        <w:rPr>
          <w:rFonts w:eastAsia="標楷體"/>
          <w:spacing w:val="-5"/>
          <w:sz w:val="40"/>
        </w:rPr>
        <w:t>Kuo</w:t>
      </w:r>
    </w:p>
    <w:p w14:paraId="644DEFE4" w14:textId="77777777" w:rsidR="005833E1" w:rsidRPr="006D3E9A" w:rsidRDefault="005833E1">
      <w:pPr>
        <w:pStyle w:val="a3"/>
        <w:rPr>
          <w:rFonts w:eastAsia="標楷體"/>
          <w:sz w:val="40"/>
        </w:rPr>
      </w:pPr>
    </w:p>
    <w:p w14:paraId="1CF8EA07" w14:textId="77777777" w:rsidR="005833E1" w:rsidRPr="006D3E9A" w:rsidRDefault="005833E1">
      <w:pPr>
        <w:pStyle w:val="a3"/>
        <w:spacing w:before="3"/>
        <w:rPr>
          <w:rFonts w:eastAsia="標楷體"/>
          <w:sz w:val="40"/>
        </w:rPr>
      </w:pPr>
    </w:p>
    <w:p w14:paraId="1436CD1C" w14:textId="77777777" w:rsidR="005833E1" w:rsidRPr="006D3E9A" w:rsidRDefault="00000000">
      <w:pPr>
        <w:ind w:left="176"/>
        <w:jc w:val="center"/>
        <w:rPr>
          <w:rFonts w:eastAsia="標楷體"/>
          <w:sz w:val="40"/>
        </w:rPr>
      </w:pPr>
      <w:r w:rsidRPr="006D3E9A">
        <w:rPr>
          <w:rFonts w:eastAsia="標楷體"/>
          <w:spacing w:val="-2"/>
          <w:sz w:val="40"/>
        </w:rPr>
        <w:t>Advisor</w:t>
      </w:r>
    </w:p>
    <w:p w14:paraId="1567785A" w14:textId="77777777" w:rsidR="005833E1" w:rsidRPr="006D3E9A" w:rsidRDefault="00000000">
      <w:pPr>
        <w:spacing w:before="226"/>
        <w:ind w:left="3560"/>
        <w:rPr>
          <w:rFonts w:eastAsia="標楷體"/>
          <w:sz w:val="40"/>
        </w:rPr>
      </w:pPr>
      <w:r w:rsidRPr="006D3E9A">
        <w:rPr>
          <w:rFonts w:eastAsia="標楷體"/>
          <w:sz w:val="40"/>
        </w:rPr>
        <w:t>A.</w:t>
      </w:r>
      <w:r w:rsidRPr="006D3E9A">
        <w:rPr>
          <w:rFonts w:eastAsia="標楷體"/>
          <w:spacing w:val="-6"/>
          <w:sz w:val="40"/>
        </w:rPr>
        <w:t xml:space="preserve"> </w:t>
      </w:r>
      <w:r w:rsidRPr="006D3E9A">
        <w:rPr>
          <w:rFonts w:eastAsia="標楷體"/>
          <w:sz w:val="40"/>
        </w:rPr>
        <w:t>P.</w:t>
      </w:r>
      <w:r w:rsidRPr="006D3E9A">
        <w:rPr>
          <w:rFonts w:eastAsia="標楷體"/>
          <w:spacing w:val="-6"/>
          <w:sz w:val="40"/>
        </w:rPr>
        <w:t xml:space="preserve"> </w:t>
      </w:r>
      <w:r w:rsidRPr="006D3E9A">
        <w:rPr>
          <w:rFonts w:eastAsia="標楷體"/>
          <w:sz w:val="40"/>
        </w:rPr>
        <w:t>Ta-Wei</w:t>
      </w:r>
      <w:r w:rsidRPr="006D3E9A">
        <w:rPr>
          <w:rFonts w:eastAsia="標楷體"/>
          <w:spacing w:val="-6"/>
          <w:sz w:val="40"/>
        </w:rPr>
        <w:t xml:space="preserve"> </w:t>
      </w:r>
      <w:r w:rsidRPr="006D3E9A">
        <w:rPr>
          <w:rFonts w:eastAsia="標楷體"/>
          <w:spacing w:val="-4"/>
          <w:sz w:val="40"/>
        </w:rPr>
        <w:t>Shou</w:t>
      </w:r>
    </w:p>
    <w:p w14:paraId="3D80CB9E" w14:textId="77777777" w:rsidR="005833E1" w:rsidRPr="006D3E9A" w:rsidRDefault="005833E1">
      <w:pPr>
        <w:pStyle w:val="a3"/>
        <w:spacing w:before="185"/>
        <w:rPr>
          <w:rFonts w:eastAsia="標楷體"/>
          <w:sz w:val="40"/>
        </w:rPr>
      </w:pPr>
    </w:p>
    <w:p w14:paraId="11104BB6" w14:textId="77777777" w:rsidR="005833E1" w:rsidRPr="006D3E9A" w:rsidRDefault="00000000">
      <w:pPr>
        <w:pStyle w:val="a3"/>
        <w:ind w:left="176"/>
        <w:jc w:val="center"/>
        <w:rPr>
          <w:rFonts w:eastAsia="標楷體"/>
        </w:rPr>
      </w:pPr>
      <w:r w:rsidRPr="006D3E9A">
        <w:rPr>
          <w:rFonts w:eastAsia="標楷體"/>
        </w:rPr>
        <w:t>A</w:t>
      </w:r>
      <w:r w:rsidRPr="006D3E9A">
        <w:rPr>
          <w:rFonts w:eastAsia="標楷體"/>
          <w:spacing w:val="-1"/>
        </w:rPr>
        <w:t xml:space="preserve"> </w:t>
      </w:r>
      <w:r w:rsidRPr="006D3E9A">
        <w:rPr>
          <w:rFonts w:eastAsia="標楷體"/>
        </w:rPr>
        <w:t>thesis</w:t>
      </w:r>
      <w:r w:rsidRPr="006D3E9A">
        <w:rPr>
          <w:rFonts w:eastAsia="標楷體"/>
          <w:spacing w:val="-1"/>
        </w:rPr>
        <w:t xml:space="preserve"> </w:t>
      </w:r>
      <w:r w:rsidRPr="006D3E9A">
        <w:rPr>
          <w:rFonts w:eastAsia="標楷體"/>
        </w:rPr>
        <w:t>submitted</w:t>
      </w:r>
      <w:r w:rsidRPr="006D3E9A">
        <w:rPr>
          <w:rFonts w:eastAsia="標楷體"/>
          <w:spacing w:val="-1"/>
        </w:rPr>
        <w:t xml:space="preserve"> </w:t>
      </w:r>
      <w:r w:rsidRPr="006D3E9A">
        <w:rPr>
          <w:rFonts w:eastAsia="標楷體"/>
          <w:spacing w:val="-5"/>
        </w:rPr>
        <w:t>to</w:t>
      </w:r>
    </w:p>
    <w:p w14:paraId="39353A64" w14:textId="77777777" w:rsidR="005833E1" w:rsidRPr="006D3E9A" w:rsidRDefault="00000000">
      <w:pPr>
        <w:pStyle w:val="a3"/>
        <w:spacing w:before="141" w:line="360" w:lineRule="auto"/>
        <w:ind w:left="3261" w:right="3082"/>
        <w:jc w:val="center"/>
        <w:rPr>
          <w:rFonts w:eastAsia="標楷體"/>
        </w:rPr>
      </w:pPr>
      <w:r w:rsidRPr="006D3E9A">
        <w:rPr>
          <w:rFonts w:eastAsia="標楷體"/>
        </w:rPr>
        <w:t>the</w:t>
      </w:r>
      <w:r w:rsidRPr="006D3E9A">
        <w:rPr>
          <w:rFonts w:eastAsia="標楷體"/>
          <w:spacing w:val="-10"/>
        </w:rPr>
        <w:t xml:space="preserve"> </w:t>
      </w:r>
      <w:r w:rsidRPr="006D3E9A">
        <w:rPr>
          <w:rFonts w:eastAsia="標楷體"/>
        </w:rPr>
        <w:t>Department</w:t>
      </w:r>
      <w:r w:rsidRPr="006D3E9A">
        <w:rPr>
          <w:rFonts w:eastAsia="標楷體"/>
          <w:spacing w:val="-10"/>
        </w:rPr>
        <w:t xml:space="preserve"> </w:t>
      </w:r>
      <w:r w:rsidRPr="006D3E9A">
        <w:rPr>
          <w:rFonts w:eastAsia="標楷體"/>
        </w:rPr>
        <w:t>of</w:t>
      </w:r>
      <w:r w:rsidRPr="006D3E9A">
        <w:rPr>
          <w:rFonts w:eastAsia="標楷體"/>
          <w:spacing w:val="-9"/>
        </w:rPr>
        <w:t xml:space="preserve"> </w:t>
      </w:r>
      <w:r w:rsidRPr="006D3E9A">
        <w:rPr>
          <w:rFonts w:eastAsia="標楷體"/>
        </w:rPr>
        <w:t>Computer</w:t>
      </w:r>
      <w:r w:rsidRPr="006D3E9A">
        <w:rPr>
          <w:rFonts w:eastAsia="標楷體"/>
          <w:spacing w:val="-9"/>
        </w:rPr>
        <w:t xml:space="preserve"> </w:t>
      </w:r>
      <w:r w:rsidRPr="006D3E9A">
        <w:rPr>
          <w:rFonts w:eastAsia="標楷體"/>
        </w:rPr>
        <w:t xml:space="preserve">Science </w:t>
      </w:r>
      <w:r w:rsidRPr="006D3E9A">
        <w:rPr>
          <w:rFonts w:eastAsia="標楷體"/>
          <w:spacing w:val="-6"/>
        </w:rPr>
        <w:t>at</w:t>
      </w:r>
    </w:p>
    <w:p w14:paraId="4A0DEDC9" w14:textId="77777777" w:rsidR="005833E1" w:rsidRPr="006D3E9A" w:rsidRDefault="00000000">
      <w:pPr>
        <w:pStyle w:val="a3"/>
        <w:spacing w:line="360" w:lineRule="auto"/>
        <w:ind w:left="3839" w:right="3660"/>
        <w:jc w:val="center"/>
        <w:rPr>
          <w:rFonts w:eastAsia="標楷體"/>
        </w:rPr>
      </w:pPr>
      <w:r w:rsidRPr="006D3E9A">
        <w:rPr>
          <w:rFonts w:eastAsia="標楷體"/>
        </w:rPr>
        <w:t xml:space="preserve">University of Taipei </w:t>
      </w:r>
      <w:proofErr w:type="spellStart"/>
      <w:r w:rsidRPr="006D3E9A">
        <w:rPr>
          <w:rFonts w:eastAsia="標楷體"/>
        </w:rPr>
        <w:t>Taipei</w:t>
      </w:r>
      <w:proofErr w:type="spellEnd"/>
      <w:r w:rsidRPr="006D3E9A">
        <w:rPr>
          <w:rFonts w:eastAsia="標楷體"/>
          <w:spacing w:val="-2"/>
        </w:rPr>
        <w:t xml:space="preserve"> </w:t>
      </w:r>
      <w:r w:rsidRPr="006D3E9A">
        <w:rPr>
          <w:rFonts w:eastAsia="標楷體"/>
        </w:rPr>
        <w:t>City,</w:t>
      </w:r>
      <w:r w:rsidRPr="006D3E9A">
        <w:rPr>
          <w:rFonts w:eastAsia="標楷體"/>
          <w:spacing w:val="-2"/>
        </w:rPr>
        <w:t xml:space="preserve"> </w:t>
      </w:r>
      <w:r w:rsidRPr="006D3E9A">
        <w:rPr>
          <w:rFonts w:eastAsia="標楷體"/>
        </w:rPr>
        <w:t>Taiwan</w:t>
      </w:r>
      <w:r w:rsidRPr="006D3E9A">
        <w:rPr>
          <w:rFonts w:eastAsia="標楷體"/>
          <w:spacing w:val="-1"/>
        </w:rPr>
        <w:t xml:space="preserve"> </w:t>
      </w:r>
      <w:r w:rsidRPr="006D3E9A">
        <w:rPr>
          <w:rFonts w:eastAsia="標楷體"/>
          <w:spacing w:val="-5"/>
        </w:rPr>
        <w:t>100</w:t>
      </w:r>
    </w:p>
    <w:p w14:paraId="13682199" w14:textId="77777777" w:rsidR="005833E1" w:rsidRPr="006D3E9A" w:rsidRDefault="005833E1">
      <w:pPr>
        <w:pStyle w:val="a3"/>
        <w:spacing w:before="137"/>
        <w:rPr>
          <w:rFonts w:eastAsia="標楷體"/>
        </w:rPr>
      </w:pPr>
    </w:p>
    <w:p w14:paraId="1CDD9B70" w14:textId="77777777" w:rsidR="005833E1" w:rsidRPr="006D3E9A" w:rsidRDefault="00000000">
      <w:pPr>
        <w:pStyle w:val="a3"/>
        <w:spacing w:line="360" w:lineRule="auto"/>
        <w:ind w:left="3839" w:right="3660"/>
        <w:jc w:val="center"/>
        <w:rPr>
          <w:rFonts w:eastAsia="標楷體"/>
        </w:rPr>
      </w:pPr>
      <w:r w:rsidRPr="006D3E9A">
        <w:rPr>
          <w:rFonts w:eastAsia="標楷體"/>
        </w:rPr>
        <w:t>in</w:t>
      </w:r>
      <w:r w:rsidRPr="006D3E9A">
        <w:rPr>
          <w:rFonts w:eastAsia="標楷體"/>
          <w:spacing w:val="-13"/>
        </w:rPr>
        <w:t xml:space="preserve"> </w:t>
      </w:r>
      <w:r w:rsidRPr="006D3E9A">
        <w:rPr>
          <w:rFonts w:eastAsia="標楷體"/>
        </w:rPr>
        <w:t>partial</w:t>
      </w:r>
      <w:r w:rsidRPr="006D3E9A">
        <w:rPr>
          <w:rFonts w:eastAsia="標楷體"/>
          <w:spacing w:val="-13"/>
        </w:rPr>
        <w:t xml:space="preserve"> </w:t>
      </w:r>
      <w:r w:rsidRPr="006D3E9A">
        <w:rPr>
          <w:rFonts w:eastAsia="標楷體"/>
        </w:rPr>
        <w:t>fulfillment</w:t>
      </w:r>
      <w:r w:rsidRPr="006D3E9A">
        <w:rPr>
          <w:rFonts w:eastAsia="標楷體"/>
          <w:spacing w:val="-13"/>
        </w:rPr>
        <w:t xml:space="preserve"> </w:t>
      </w:r>
      <w:r w:rsidRPr="006D3E9A">
        <w:rPr>
          <w:rFonts w:eastAsia="標楷體"/>
        </w:rPr>
        <w:t>for the requirements of</w:t>
      </w:r>
    </w:p>
    <w:p w14:paraId="7CA0DBA5" w14:textId="77777777" w:rsidR="005833E1" w:rsidRPr="006D3E9A" w:rsidRDefault="00000000">
      <w:pPr>
        <w:pStyle w:val="a3"/>
        <w:spacing w:line="722" w:lineRule="auto"/>
        <w:ind w:left="3046" w:right="2868"/>
        <w:jc w:val="center"/>
        <w:rPr>
          <w:rFonts w:eastAsia="標楷體"/>
        </w:rPr>
      </w:pPr>
      <w:r w:rsidRPr="006D3E9A">
        <w:rPr>
          <w:rFonts w:eastAsia="標楷體"/>
        </w:rPr>
        <w:t>the</w:t>
      </w:r>
      <w:r w:rsidRPr="006D3E9A">
        <w:rPr>
          <w:rFonts w:eastAsia="標楷體"/>
          <w:spacing w:val="-8"/>
        </w:rPr>
        <w:t xml:space="preserve"> </w:t>
      </w:r>
      <w:r w:rsidRPr="006D3E9A">
        <w:rPr>
          <w:rFonts w:eastAsia="標楷體"/>
        </w:rPr>
        <w:t>Master</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Science</w:t>
      </w:r>
      <w:r w:rsidRPr="006D3E9A">
        <w:rPr>
          <w:rFonts w:eastAsia="標楷體"/>
          <w:spacing w:val="-8"/>
        </w:rPr>
        <w:t xml:space="preserve"> </w:t>
      </w:r>
      <w:r w:rsidRPr="006D3E9A">
        <w:rPr>
          <w:rFonts w:eastAsia="標楷體"/>
        </w:rPr>
        <w:t>Degree</w:t>
      </w:r>
      <w:r w:rsidRPr="006D3E9A">
        <w:rPr>
          <w:rFonts w:eastAsia="標楷體"/>
          <w:spacing w:val="-8"/>
        </w:rPr>
        <w:t xml:space="preserve"> </w:t>
      </w:r>
      <w:r w:rsidRPr="006D3E9A">
        <w:rPr>
          <w:rFonts w:eastAsia="標楷體"/>
        </w:rPr>
        <w:t>Program, June 2021</w:t>
      </w:r>
    </w:p>
    <w:p w14:paraId="42173F7A" w14:textId="77777777" w:rsidR="005833E1" w:rsidRPr="006D3E9A" w:rsidRDefault="005833E1">
      <w:pPr>
        <w:spacing w:line="722" w:lineRule="auto"/>
        <w:jc w:val="center"/>
        <w:rPr>
          <w:rFonts w:eastAsia="標楷體"/>
        </w:rPr>
        <w:sectPr w:rsidR="005833E1" w:rsidRPr="006D3E9A">
          <w:pgSz w:w="11900" w:h="16840"/>
          <w:pgMar w:top="1940" w:right="1040" w:bottom="280" w:left="860" w:header="0" w:footer="0" w:gutter="0"/>
          <w:cols w:space="720"/>
        </w:sectPr>
      </w:pPr>
    </w:p>
    <w:p w14:paraId="10EB12F3" w14:textId="77777777" w:rsidR="005833E1" w:rsidRPr="006D3E9A" w:rsidRDefault="00000000">
      <w:pPr>
        <w:pStyle w:val="a3"/>
        <w:rPr>
          <w:rFonts w:eastAsia="標楷體"/>
        </w:rPr>
      </w:pPr>
      <w:r w:rsidRPr="006D3E9A">
        <w:rPr>
          <w:rFonts w:eastAsia="標楷體"/>
          <w:noProof/>
        </w:rPr>
        <w:lastRenderedPageBreak/>
        <w:drawing>
          <wp:anchor distT="0" distB="0" distL="0" distR="0" simplePos="0" relativeHeight="251615744" behindDoc="0" locked="0" layoutInCell="1" allowOverlap="1" wp14:anchorId="7EF38CC1" wp14:editId="58ED28B6">
            <wp:simplePos x="0" y="0"/>
            <wp:positionH relativeFrom="page">
              <wp:posOffset>359806</wp:posOffset>
            </wp:positionH>
            <wp:positionV relativeFrom="page">
              <wp:posOffset>1928256</wp:posOffset>
            </wp:positionV>
            <wp:extent cx="6837678" cy="6837677"/>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6837678" cy="6837677"/>
                    </a:xfrm>
                    <a:prstGeom prst="rect">
                      <a:avLst/>
                    </a:prstGeom>
                  </pic:spPr>
                </pic:pic>
              </a:graphicData>
            </a:graphic>
          </wp:anchor>
        </w:drawing>
      </w:r>
    </w:p>
    <w:p w14:paraId="2542AFC6" w14:textId="77777777" w:rsidR="005833E1" w:rsidRPr="006D3E9A" w:rsidRDefault="005833E1">
      <w:pPr>
        <w:pStyle w:val="a3"/>
        <w:rPr>
          <w:rFonts w:eastAsia="標楷體"/>
        </w:rPr>
      </w:pPr>
    </w:p>
    <w:p w14:paraId="0A5DFAF3" w14:textId="77777777" w:rsidR="005833E1" w:rsidRPr="006D3E9A" w:rsidRDefault="005833E1">
      <w:pPr>
        <w:pStyle w:val="a3"/>
        <w:rPr>
          <w:rFonts w:eastAsia="標楷體"/>
        </w:rPr>
      </w:pPr>
    </w:p>
    <w:p w14:paraId="527102B6" w14:textId="77777777" w:rsidR="005833E1" w:rsidRPr="006D3E9A" w:rsidRDefault="005833E1">
      <w:pPr>
        <w:pStyle w:val="a3"/>
        <w:rPr>
          <w:rFonts w:eastAsia="標楷體"/>
        </w:rPr>
      </w:pPr>
    </w:p>
    <w:p w14:paraId="5481D011" w14:textId="77777777" w:rsidR="005833E1" w:rsidRPr="006D3E9A" w:rsidRDefault="005833E1">
      <w:pPr>
        <w:pStyle w:val="a3"/>
        <w:rPr>
          <w:rFonts w:eastAsia="標楷體"/>
        </w:rPr>
      </w:pPr>
    </w:p>
    <w:p w14:paraId="1317EEC0" w14:textId="77777777" w:rsidR="005833E1" w:rsidRPr="006D3E9A" w:rsidRDefault="005833E1">
      <w:pPr>
        <w:pStyle w:val="a3"/>
        <w:rPr>
          <w:rFonts w:eastAsia="標楷體"/>
        </w:rPr>
      </w:pPr>
    </w:p>
    <w:p w14:paraId="182EF5AC" w14:textId="77777777" w:rsidR="005833E1" w:rsidRPr="006D3E9A" w:rsidRDefault="005833E1">
      <w:pPr>
        <w:pStyle w:val="a3"/>
        <w:rPr>
          <w:rFonts w:eastAsia="標楷體"/>
        </w:rPr>
      </w:pPr>
    </w:p>
    <w:p w14:paraId="5C938A9E" w14:textId="77777777" w:rsidR="005833E1" w:rsidRPr="006D3E9A" w:rsidRDefault="005833E1">
      <w:pPr>
        <w:pStyle w:val="a3"/>
        <w:rPr>
          <w:rFonts w:eastAsia="標楷體"/>
        </w:rPr>
      </w:pPr>
    </w:p>
    <w:p w14:paraId="2339C603" w14:textId="77777777" w:rsidR="005833E1" w:rsidRPr="006D3E9A" w:rsidRDefault="005833E1">
      <w:pPr>
        <w:pStyle w:val="a3"/>
        <w:rPr>
          <w:rFonts w:eastAsia="標楷體"/>
        </w:rPr>
      </w:pPr>
    </w:p>
    <w:p w14:paraId="7A6E292B" w14:textId="77777777" w:rsidR="005833E1" w:rsidRPr="006D3E9A" w:rsidRDefault="005833E1">
      <w:pPr>
        <w:pStyle w:val="a3"/>
        <w:rPr>
          <w:rFonts w:eastAsia="標楷體"/>
        </w:rPr>
      </w:pPr>
    </w:p>
    <w:p w14:paraId="6F2E4CC8" w14:textId="77777777" w:rsidR="005833E1" w:rsidRPr="006D3E9A" w:rsidRDefault="005833E1">
      <w:pPr>
        <w:pStyle w:val="a3"/>
        <w:rPr>
          <w:rFonts w:eastAsia="標楷體"/>
        </w:rPr>
      </w:pPr>
    </w:p>
    <w:p w14:paraId="5E447FBA" w14:textId="77777777" w:rsidR="005833E1" w:rsidRPr="006D3E9A" w:rsidRDefault="005833E1">
      <w:pPr>
        <w:pStyle w:val="a3"/>
        <w:rPr>
          <w:rFonts w:eastAsia="標楷體"/>
        </w:rPr>
      </w:pPr>
    </w:p>
    <w:p w14:paraId="04E4F224" w14:textId="77777777" w:rsidR="005833E1" w:rsidRPr="006D3E9A" w:rsidRDefault="005833E1">
      <w:pPr>
        <w:pStyle w:val="a3"/>
        <w:rPr>
          <w:rFonts w:eastAsia="標楷體"/>
        </w:rPr>
      </w:pPr>
    </w:p>
    <w:p w14:paraId="5E2A144F" w14:textId="77777777" w:rsidR="005833E1" w:rsidRPr="006D3E9A" w:rsidRDefault="005833E1">
      <w:pPr>
        <w:pStyle w:val="a3"/>
        <w:rPr>
          <w:rFonts w:eastAsia="標楷體"/>
        </w:rPr>
      </w:pPr>
    </w:p>
    <w:p w14:paraId="0F5A149C" w14:textId="77777777" w:rsidR="005833E1" w:rsidRPr="006D3E9A" w:rsidRDefault="005833E1">
      <w:pPr>
        <w:pStyle w:val="a3"/>
        <w:rPr>
          <w:rFonts w:eastAsia="標楷體"/>
        </w:rPr>
      </w:pPr>
    </w:p>
    <w:p w14:paraId="0DD56C75" w14:textId="77777777" w:rsidR="005833E1" w:rsidRPr="006D3E9A" w:rsidRDefault="005833E1">
      <w:pPr>
        <w:pStyle w:val="a3"/>
        <w:rPr>
          <w:rFonts w:eastAsia="標楷體"/>
        </w:rPr>
      </w:pPr>
    </w:p>
    <w:p w14:paraId="4FAE786E" w14:textId="77777777" w:rsidR="005833E1" w:rsidRPr="006D3E9A" w:rsidRDefault="005833E1">
      <w:pPr>
        <w:pStyle w:val="a3"/>
        <w:rPr>
          <w:rFonts w:eastAsia="標楷體"/>
        </w:rPr>
      </w:pPr>
    </w:p>
    <w:p w14:paraId="734EE914" w14:textId="77777777" w:rsidR="005833E1" w:rsidRPr="006D3E9A" w:rsidRDefault="005833E1">
      <w:pPr>
        <w:pStyle w:val="a3"/>
        <w:rPr>
          <w:rFonts w:eastAsia="標楷體"/>
        </w:rPr>
      </w:pPr>
    </w:p>
    <w:p w14:paraId="35508B4B" w14:textId="77777777" w:rsidR="005833E1" w:rsidRPr="006D3E9A" w:rsidRDefault="005833E1">
      <w:pPr>
        <w:pStyle w:val="a3"/>
        <w:rPr>
          <w:rFonts w:eastAsia="標楷體"/>
        </w:rPr>
      </w:pPr>
    </w:p>
    <w:p w14:paraId="6DFC8CCB" w14:textId="77777777" w:rsidR="005833E1" w:rsidRPr="006D3E9A" w:rsidRDefault="005833E1">
      <w:pPr>
        <w:pStyle w:val="a3"/>
        <w:rPr>
          <w:rFonts w:eastAsia="標楷體"/>
        </w:rPr>
      </w:pPr>
    </w:p>
    <w:p w14:paraId="0CB22BB4" w14:textId="77777777" w:rsidR="005833E1" w:rsidRPr="006D3E9A" w:rsidRDefault="005833E1">
      <w:pPr>
        <w:pStyle w:val="a3"/>
        <w:rPr>
          <w:rFonts w:eastAsia="標楷體"/>
        </w:rPr>
      </w:pPr>
    </w:p>
    <w:p w14:paraId="2A4357DB" w14:textId="77777777" w:rsidR="005833E1" w:rsidRPr="006D3E9A" w:rsidRDefault="005833E1">
      <w:pPr>
        <w:pStyle w:val="a3"/>
        <w:rPr>
          <w:rFonts w:eastAsia="標楷體"/>
        </w:rPr>
      </w:pPr>
    </w:p>
    <w:p w14:paraId="748E40A0" w14:textId="77777777" w:rsidR="005833E1" w:rsidRPr="006D3E9A" w:rsidRDefault="005833E1">
      <w:pPr>
        <w:pStyle w:val="a3"/>
        <w:rPr>
          <w:rFonts w:eastAsia="標楷體"/>
        </w:rPr>
      </w:pPr>
    </w:p>
    <w:p w14:paraId="105232B0" w14:textId="77777777" w:rsidR="005833E1" w:rsidRPr="006D3E9A" w:rsidRDefault="005833E1">
      <w:pPr>
        <w:pStyle w:val="a3"/>
        <w:rPr>
          <w:rFonts w:eastAsia="標楷體"/>
        </w:rPr>
      </w:pPr>
    </w:p>
    <w:p w14:paraId="3C6F4774" w14:textId="77777777" w:rsidR="005833E1" w:rsidRPr="006D3E9A" w:rsidRDefault="005833E1">
      <w:pPr>
        <w:pStyle w:val="a3"/>
        <w:rPr>
          <w:rFonts w:eastAsia="標楷體"/>
        </w:rPr>
      </w:pPr>
    </w:p>
    <w:p w14:paraId="14150BDA" w14:textId="77777777" w:rsidR="005833E1" w:rsidRPr="006D3E9A" w:rsidRDefault="005833E1">
      <w:pPr>
        <w:pStyle w:val="a3"/>
        <w:rPr>
          <w:rFonts w:eastAsia="標楷體"/>
        </w:rPr>
      </w:pPr>
    </w:p>
    <w:p w14:paraId="06747474" w14:textId="77777777" w:rsidR="005833E1" w:rsidRPr="006D3E9A" w:rsidRDefault="005833E1">
      <w:pPr>
        <w:pStyle w:val="a3"/>
        <w:rPr>
          <w:rFonts w:eastAsia="標楷體"/>
        </w:rPr>
      </w:pPr>
    </w:p>
    <w:p w14:paraId="3CA439D7" w14:textId="77777777" w:rsidR="005833E1" w:rsidRPr="006D3E9A" w:rsidRDefault="005833E1">
      <w:pPr>
        <w:pStyle w:val="a3"/>
        <w:rPr>
          <w:rFonts w:eastAsia="標楷體"/>
        </w:rPr>
      </w:pPr>
    </w:p>
    <w:p w14:paraId="034BD3B0" w14:textId="77777777" w:rsidR="005833E1" w:rsidRPr="006D3E9A" w:rsidRDefault="005833E1">
      <w:pPr>
        <w:pStyle w:val="a3"/>
        <w:rPr>
          <w:rFonts w:eastAsia="標楷體"/>
        </w:rPr>
      </w:pPr>
    </w:p>
    <w:p w14:paraId="0F04AD9B" w14:textId="77777777" w:rsidR="005833E1" w:rsidRPr="006D3E9A" w:rsidRDefault="005833E1">
      <w:pPr>
        <w:pStyle w:val="a3"/>
        <w:rPr>
          <w:rFonts w:eastAsia="標楷體"/>
        </w:rPr>
      </w:pPr>
    </w:p>
    <w:p w14:paraId="4184BC4C" w14:textId="77777777" w:rsidR="005833E1" w:rsidRPr="006D3E9A" w:rsidRDefault="005833E1">
      <w:pPr>
        <w:pStyle w:val="a3"/>
        <w:rPr>
          <w:rFonts w:eastAsia="標楷體"/>
        </w:rPr>
      </w:pPr>
    </w:p>
    <w:p w14:paraId="1C3887CD" w14:textId="77777777" w:rsidR="005833E1" w:rsidRPr="006D3E9A" w:rsidRDefault="005833E1">
      <w:pPr>
        <w:pStyle w:val="a3"/>
        <w:rPr>
          <w:rFonts w:eastAsia="標楷體"/>
        </w:rPr>
      </w:pPr>
    </w:p>
    <w:p w14:paraId="3FBE954B" w14:textId="77777777" w:rsidR="005833E1" w:rsidRPr="006D3E9A" w:rsidRDefault="005833E1">
      <w:pPr>
        <w:pStyle w:val="a3"/>
        <w:rPr>
          <w:rFonts w:eastAsia="標楷體"/>
        </w:rPr>
      </w:pPr>
    </w:p>
    <w:p w14:paraId="0D724593" w14:textId="77777777" w:rsidR="005833E1" w:rsidRPr="006D3E9A" w:rsidRDefault="005833E1">
      <w:pPr>
        <w:pStyle w:val="a3"/>
        <w:rPr>
          <w:rFonts w:eastAsia="標楷體"/>
        </w:rPr>
      </w:pPr>
    </w:p>
    <w:p w14:paraId="73E3DE62" w14:textId="77777777" w:rsidR="005833E1" w:rsidRPr="006D3E9A" w:rsidRDefault="005833E1">
      <w:pPr>
        <w:pStyle w:val="a3"/>
        <w:rPr>
          <w:rFonts w:eastAsia="標楷體"/>
        </w:rPr>
      </w:pPr>
    </w:p>
    <w:p w14:paraId="07D74878" w14:textId="77777777" w:rsidR="005833E1" w:rsidRPr="006D3E9A" w:rsidRDefault="005833E1">
      <w:pPr>
        <w:pStyle w:val="a3"/>
        <w:rPr>
          <w:rFonts w:eastAsia="標楷體"/>
        </w:rPr>
      </w:pPr>
    </w:p>
    <w:p w14:paraId="6903E89A" w14:textId="77777777" w:rsidR="005833E1" w:rsidRPr="006D3E9A" w:rsidRDefault="005833E1">
      <w:pPr>
        <w:pStyle w:val="a3"/>
        <w:rPr>
          <w:rFonts w:eastAsia="標楷體"/>
        </w:rPr>
      </w:pPr>
    </w:p>
    <w:p w14:paraId="55FF40F3" w14:textId="77777777" w:rsidR="005833E1" w:rsidRPr="006D3E9A" w:rsidRDefault="005833E1">
      <w:pPr>
        <w:pStyle w:val="a3"/>
        <w:rPr>
          <w:rFonts w:eastAsia="標楷體"/>
        </w:rPr>
      </w:pPr>
    </w:p>
    <w:p w14:paraId="3C6B7E6C" w14:textId="77777777" w:rsidR="005833E1" w:rsidRPr="006D3E9A" w:rsidRDefault="005833E1">
      <w:pPr>
        <w:pStyle w:val="a3"/>
        <w:rPr>
          <w:rFonts w:eastAsia="標楷體"/>
        </w:rPr>
      </w:pPr>
    </w:p>
    <w:p w14:paraId="02DDCE67" w14:textId="77777777" w:rsidR="005833E1" w:rsidRPr="006D3E9A" w:rsidRDefault="005833E1">
      <w:pPr>
        <w:pStyle w:val="a3"/>
        <w:rPr>
          <w:rFonts w:eastAsia="標楷體"/>
        </w:rPr>
      </w:pPr>
    </w:p>
    <w:p w14:paraId="1243FEBE" w14:textId="77777777" w:rsidR="005833E1" w:rsidRPr="006D3E9A" w:rsidRDefault="005833E1">
      <w:pPr>
        <w:pStyle w:val="a3"/>
        <w:rPr>
          <w:rFonts w:eastAsia="標楷體"/>
        </w:rPr>
      </w:pPr>
    </w:p>
    <w:p w14:paraId="559070C7" w14:textId="77777777" w:rsidR="005833E1" w:rsidRPr="006D3E9A" w:rsidRDefault="005833E1">
      <w:pPr>
        <w:pStyle w:val="a3"/>
        <w:spacing w:before="54"/>
        <w:rPr>
          <w:rFonts w:eastAsia="標楷體"/>
        </w:rPr>
      </w:pPr>
    </w:p>
    <w:p w14:paraId="21436427" w14:textId="77777777" w:rsidR="005833E1" w:rsidRPr="006D3E9A" w:rsidRDefault="00000000">
      <w:pPr>
        <w:pStyle w:val="a3"/>
        <w:spacing w:line="480" w:lineRule="auto"/>
        <w:ind w:left="4221" w:right="2992" w:hanging="805"/>
        <w:rPr>
          <w:rFonts w:eastAsia="標楷體"/>
        </w:rPr>
      </w:pPr>
      <w:r w:rsidRPr="006D3E9A">
        <w:rPr>
          <w:rFonts w:eastAsia="標楷體"/>
        </w:rPr>
        <w:t>©Copyright</w:t>
      </w:r>
      <w:r w:rsidRPr="006D3E9A">
        <w:rPr>
          <w:rFonts w:eastAsia="標楷體"/>
          <w:spacing w:val="-10"/>
        </w:rPr>
        <w:t xml:space="preserve"> </w:t>
      </w:r>
      <w:proofErr w:type="gramStart"/>
      <w:r w:rsidRPr="006D3E9A">
        <w:rPr>
          <w:rFonts w:eastAsia="標楷體"/>
        </w:rPr>
        <w:t>By</w:t>
      </w:r>
      <w:proofErr w:type="gramEnd"/>
      <w:r w:rsidRPr="006D3E9A">
        <w:rPr>
          <w:rFonts w:eastAsia="標楷體"/>
          <w:spacing w:val="-9"/>
        </w:rPr>
        <w:t xml:space="preserve"> </w:t>
      </w:r>
      <w:r w:rsidRPr="006D3E9A">
        <w:rPr>
          <w:rFonts w:eastAsia="標楷體"/>
        </w:rPr>
        <w:t>Yi-Ting</w:t>
      </w:r>
      <w:r w:rsidRPr="006D3E9A">
        <w:rPr>
          <w:rFonts w:eastAsia="標楷體"/>
          <w:spacing w:val="-9"/>
        </w:rPr>
        <w:t xml:space="preserve"> </w:t>
      </w:r>
      <w:r w:rsidRPr="006D3E9A">
        <w:rPr>
          <w:rFonts w:eastAsia="標楷體"/>
        </w:rPr>
        <w:t>Kuo</w:t>
      </w:r>
      <w:r w:rsidRPr="006D3E9A">
        <w:rPr>
          <w:rFonts w:eastAsia="標楷體"/>
          <w:spacing w:val="-9"/>
        </w:rPr>
        <w:t xml:space="preserve"> </w:t>
      </w:r>
      <w:r w:rsidRPr="006D3E9A">
        <w:rPr>
          <w:rFonts w:eastAsia="標楷體"/>
        </w:rPr>
        <w:t>2021 All Right Reserve</w:t>
      </w:r>
    </w:p>
    <w:p w14:paraId="3165E830" w14:textId="77777777" w:rsidR="005833E1" w:rsidRPr="006D3E9A" w:rsidRDefault="005833E1">
      <w:pPr>
        <w:spacing w:line="480" w:lineRule="auto"/>
        <w:rPr>
          <w:rFonts w:eastAsia="標楷體"/>
        </w:rPr>
        <w:sectPr w:rsidR="005833E1" w:rsidRPr="006D3E9A">
          <w:pgSz w:w="11900" w:h="16840"/>
          <w:pgMar w:top="1940" w:right="1040" w:bottom="280" w:left="860" w:header="0" w:footer="0" w:gutter="0"/>
          <w:cols w:space="720"/>
        </w:sectPr>
      </w:pPr>
    </w:p>
    <w:p w14:paraId="05641DF7" w14:textId="249F726F" w:rsidR="005833E1" w:rsidRDefault="004D3C65" w:rsidP="004D3C65">
      <w:pPr>
        <w:tabs>
          <w:tab w:val="left" w:pos="2432"/>
        </w:tabs>
        <w:spacing w:before="54"/>
        <w:ind w:right="597"/>
        <w:jc w:val="center"/>
        <w:rPr>
          <w:rFonts w:eastAsia="標楷體"/>
          <w:sz w:val="42"/>
          <w:lang w:eastAsia="zh-TW"/>
        </w:rPr>
      </w:pPr>
      <w:r>
        <w:rPr>
          <w:rFonts w:eastAsia="標楷體" w:hint="eastAsia"/>
          <w:color w:val="343838"/>
          <w:sz w:val="46"/>
          <w:lang w:eastAsia="zh-TW"/>
        </w:rPr>
        <w:lastRenderedPageBreak/>
        <w:t>臺北市立大學資訊科學系</w:t>
      </w:r>
    </w:p>
    <w:p w14:paraId="613DE5AB" w14:textId="6FE0F838" w:rsidR="004D3C65" w:rsidRPr="004D3C65" w:rsidRDefault="004D3C65" w:rsidP="004D3C65">
      <w:pPr>
        <w:tabs>
          <w:tab w:val="left" w:pos="2432"/>
        </w:tabs>
        <w:spacing w:before="54"/>
        <w:ind w:right="597"/>
        <w:jc w:val="center"/>
        <w:rPr>
          <w:rFonts w:eastAsia="標楷體"/>
          <w:sz w:val="42"/>
        </w:rPr>
      </w:pPr>
      <w:r>
        <w:rPr>
          <w:rFonts w:eastAsia="標楷體" w:hint="eastAsia"/>
          <w:sz w:val="42"/>
          <w:lang w:eastAsia="zh-TW"/>
        </w:rPr>
        <w:t>碩士學位論文</w:t>
      </w:r>
    </w:p>
    <w:p w14:paraId="6CDE38F0" w14:textId="77777777" w:rsidR="005833E1" w:rsidRPr="006D3E9A" w:rsidRDefault="005833E1">
      <w:pPr>
        <w:pStyle w:val="a3"/>
        <w:rPr>
          <w:rFonts w:eastAsia="標楷體"/>
          <w:sz w:val="20"/>
        </w:rPr>
      </w:pPr>
    </w:p>
    <w:p w14:paraId="243B2F79" w14:textId="77777777" w:rsidR="005833E1" w:rsidRPr="006D3E9A" w:rsidRDefault="005833E1">
      <w:pPr>
        <w:pStyle w:val="a3"/>
        <w:rPr>
          <w:rFonts w:eastAsia="標楷體"/>
          <w:sz w:val="20"/>
        </w:rPr>
      </w:pPr>
    </w:p>
    <w:p w14:paraId="0D98F82C" w14:textId="77777777" w:rsidR="005833E1" w:rsidRPr="006D3E9A" w:rsidRDefault="005833E1">
      <w:pPr>
        <w:pStyle w:val="a3"/>
        <w:rPr>
          <w:rFonts w:eastAsia="標楷體"/>
          <w:sz w:val="20"/>
        </w:rPr>
      </w:pPr>
    </w:p>
    <w:p w14:paraId="407560D7" w14:textId="77777777" w:rsidR="005833E1" w:rsidRPr="006D3E9A" w:rsidRDefault="005833E1">
      <w:pPr>
        <w:pStyle w:val="a3"/>
        <w:rPr>
          <w:rFonts w:eastAsia="標楷體"/>
          <w:sz w:val="20"/>
        </w:rPr>
      </w:pPr>
    </w:p>
    <w:p w14:paraId="7210DC10" w14:textId="77777777" w:rsidR="005833E1" w:rsidRPr="006D3E9A" w:rsidRDefault="00000000">
      <w:pPr>
        <w:pStyle w:val="a3"/>
        <w:spacing w:before="227"/>
        <w:rPr>
          <w:rFonts w:eastAsia="標楷體"/>
          <w:sz w:val="20"/>
        </w:rPr>
      </w:pPr>
      <w:r w:rsidRPr="006D3E9A">
        <w:rPr>
          <w:rFonts w:eastAsia="標楷體"/>
          <w:noProof/>
        </w:rPr>
        <w:drawing>
          <wp:anchor distT="0" distB="0" distL="0" distR="0" simplePos="0" relativeHeight="251687424" behindDoc="1" locked="0" layoutInCell="1" allowOverlap="1" wp14:anchorId="21D8C2B9" wp14:editId="13B30388">
            <wp:simplePos x="0" y="0"/>
            <wp:positionH relativeFrom="page">
              <wp:posOffset>1929441</wp:posOffset>
            </wp:positionH>
            <wp:positionV relativeFrom="paragraph">
              <wp:posOffset>305956</wp:posOffset>
            </wp:positionV>
            <wp:extent cx="3573942" cy="21945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3573942" cy="219455"/>
                    </a:xfrm>
                    <a:prstGeom prst="rect">
                      <a:avLst/>
                    </a:prstGeom>
                  </pic:spPr>
                </pic:pic>
              </a:graphicData>
            </a:graphic>
          </wp:anchor>
        </w:drawing>
      </w:r>
    </w:p>
    <w:p w14:paraId="0BD7485A" w14:textId="77777777" w:rsidR="005833E1" w:rsidRPr="006D3E9A" w:rsidRDefault="00000000">
      <w:pPr>
        <w:spacing w:before="4" w:line="1010" w:lineRule="atLeast"/>
        <w:ind w:left="1607" w:right="1685"/>
        <w:jc w:val="center"/>
        <w:rPr>
          <w:rFonts w:eastAsia="標楷體"/>
          <w:sz w:val="31"/>
        </w:rPr>
      </w:pPr>
      <w:r w:rsidRPr="006D3E9A">
        <w:rPr>
          <w:rFonts w:eastAsia="標楷體"/>
          <w:color w:val="343838"/>
          <w:sz w:val="31"/>
        </w:rPr>
        <w:t>Ansible Playbook Development</w:t>
      </w:r>
      <w:r w:rsidRPr="006D3E9A">
        <w:rPr>
          <w:rFonts w:eastAsia="標楷體"/>
          <w:color w:val="343838"/>
          <w:spacing w:val="40"/>
          <w:sz w:val="31"/>
        </w:rPr>
        <w:t xml:space="preserve"> </w:t>
      </w:r>
      <w:r w:rsidRPr="006D3E9A">
        <w:rPr>
          <w:rFonts w:eastAsia="標楷體"/>
          <w:color w:val="343838"/>
          <w:sz w:val="31"/>
        </w:rPr>
        <w:t>for</w:t>
      </w:r>
      <w:r w:rsidRPr="006D3E9A">
        <w:rPr>
          <w:rFonts w:eastAsia="標楷體"/>
          <w:color w:val="343838"/>
          <w:spacing w:val="-18"/>
          <w:sz w:val="31"/>
        </w:rPr>
        <w:t xml:space="preserve"> </w:t>
      </w:r>
      <w:proofErr w:type="spellStart"/>
      <w:r w:rsidRPr="006D3E9A">
        <w:rPr>
          <w:rFonts w:eastAsia="標楷體"/>
          <w:color w:val="343838"/>
          <w:sz w:val="31"/>
        </w:rPr>
        <w:t>Autmnating</w:t>
      </w:r>
      <w:proofErr w:type="spellEnd"/>
      <w:r w:rsidRPr="006D3E9A">
        <w:rPr>
          <w:rFonts w:eastAsia="標楷體"/>
          <w:color w:val="343838"/>
          <w:sz w:val="31"/>
        </w:rPr>
        <w:t xml:space="preserve"> </w:t>
      </w:r>
      <w:proofErr w:type="spellStart"/>
      <w:r w:rsidRPr="006D3E9A">
        <w:rPr>
          <w:rFonts w:eastAsia="標楷體"/>
          <w:color w:val="343838"/>
          <w:sz w:val="31"/>
        </w:rPr>
        <w:t>DApp</w:t>
      </w:r>
      <w:proofErr w:type="spellEnd"/>
      <w:r w:rsidRPr="006D3E9A">
        <w:rPr>
          <w:rFonts w:eastAsia="標楷體"/>
          <w:color w:val="343838"/>
          <w:sz w:val="31"/>
        </w:rPr>
        <w:t xml:space="preserve"> Server Setup and Configuration</w:t>
      </w:r>
    </w:p>
    <w:p w14:paraId="5CFF65F5" w14:textId="77777777" w:rsidR="005833E1" w:rsidRPr="006D3E9A" w:rsidRDefault="005833E1">
      <w:pPr>
        <w:pStyle w:val="a3"/>
        <w:rPr>
          <w:rFonts w:eastAsia="標楷體"/>
          <w:sz w:val="20"/>
        </w:rPr>
      </w:pPr>
    </w:p>
    <w:p w14:paraId="4CF749DC" w14:textId="77777777" w:rsidR="005833E1" w:rsidRPr="006D3E9A" w:rsidRDefault="005833E1">
      <w:pPr>
        <w:pStyle w:val="a3"/>
        <w:rPr>
          <w:rFonts w:eastAsia="標楷體"/>
          <w:sz w:val="20"/>
        </w:rPr>
      </w:pPr>
    </w:p>
    <w:p w14:paraId="45D95F4D" w14:textId="77777777" w:rsidR="005833E1" w:rsidRPr="006D3E9A" w:rsidRDefault="005833E1">
      <w:pPr>
        <w:pStyle w:val="a3"/>
        <w:rPr>
          <w:rFonts w:eastAsia="標楷體"/>
          <w:sz w:val="20"/>
        </w:rPr>
      </w:pPr>
    </w:p>
    <w:p w14:paraId="3F29F9C5" w14:textId="77777777" w:rsidR="005833E1" w:rsidRPr="006D3E9A" w:rsidRDefault="005833E1">
      <w:pPr>
        <w:pStyle w:val="a3"/>
        <w:rPr>
          <w:rFonts w:eastAsia="標楷體"/>
          <w:sz w:val="20"/>
        </w:rPr>
      </w:pPr>
    </w:p>
    <w:p w14:paraId="485FCA84" w14:textId="77777777" w:rsidR="005833E1" w:rsidRPr="006D3E9A" w:rsidRDefault="005833E1">
      <w:pPr>
        <w:pStyle w:val="a3"/>
        <w:rPr>
          <w:rFonts w:eastAsia="標楷體"/>
          <w:sz w:val="20"/>
        </w:rPr>
      </w:pPr>
    </w:p>
    <w:p w14:paraId="1DE8FC87" w14:textId="77777777" w:rsidR="005833E1" w:rsidRPr="006D3E9A" w:rsidRDefault="005833E1">
      <w:pPr>
        <w:pStyle w:val="a3"/>
        <w:rPr>
          <w:rFonts w:eastAsia="標楷體"/>
          <w:sz w:val="20"/>
        </w:rPr>
      </w:pPr>
    </w:p>
    <w:p w14:paraId="0E2C80F7" w14:textId="77777777" w:rsidR="005833E1" w:rsidRPr="006D3E9A" w:rsidRDefault="005833E1">
      <w:pPr>
        <w:pStyle w:val="a3"/>
        <w:rPr>
          <w:rFonts w:eastAsia="標楷體"/>
          <w:sz w:val="20"/>
        </w:rPr>
      </w:pPr>
    </w:p>
    <w:p w14:paraId="5C5C46DD" w14:textId="77777777" w:rsidR="005833E1" w:rsidRPr="006D3E9A" w:rsidRDefault="005833E1">
      <w:pPr>
        <w:pStyle w:val="a3"/>
        <w:rPr>
          <w:rFonts w:eastAsia="標楷體"/>
          <w:sz w:val="20"/>
        </w:rPr>
      </w:pPr>
    </w:p>
    <w:p w14:paraId="5B1782E5" w14:textId="77777777" w:rsidR="005833E1" w:rsidRPr="006D3E9A" w:rsidRDefault="005833E1">
      <w:pPr>
        <w:pStyle w:val="a3"/>
        <w:rPr>
          <w:rFonts w:eastAsia="標楷體"/>
          <w:sz w:val="20"/>
        </w:rPr>
      </w:pPr>
    </w:p>
    <w:p w14:paraId="300579A3" w14:textId="77777777" w:rsidR="005833E1" w:rsidRPr="006D3E9A" w:rsidRDefault="005833E1">
      <w:pPr>
        <w:pStyle w:val="a3"/>
        <w:rPr>
          <w:rFonts w:eastAsia="標楷體"/>
          <w:sz w:val="20"/>
        </w:rPr>
      </w:pPr>
    </w:p>
    <w:p w14:paraId="5D183203" w14:textId="77777777" w:rsidR="005833E1" w:rsidRPr="006D3E9A" w:rsidRDefault="005833E1">
      <w:pPr>
        <w:pStyle w:val="a3"/>
        <w:rPr>
          <w:rFonts w:eastAsia="標楷體"/>
          <w:sz w:val="20"/>
        </w:rPr>
      </w:pPr>
    </w:p>
    <w:p w14:paraId="04438817" w14:textId="77777777" w:rsidR="005833E1" w:rsidRPr="006D3E9A" w:rsidRDefault="00000000">
      <w:pPr>
        <w:pStyle w:val="a3"/>
        <w:spacing w:before="17"/>
        <w:rPr>
          <w:rFonts w:eastAsia="標楷體"/>
          <w:sz w:val="20"/>
        </w:rPr>
      </w:pPr>
      <w:r w:rsidRPr="006D3E9A">
        <w:rPr>
          <w:rFonts w:eastAsia="標楷體"/>
          <w:noProof/>
        </w:rPr>
        <w:drawing>
          <wp:anchor distT="0" distB="0" distL="0" distR="0" simplePos="0" relativeHeight="251688448" behindDoc="1" locked="0" layoutInCell="1" allowOverlap="1" wp14:anchorId="559B4774" wp14:editId="41111F2F">
            <wp:simplePos x="0" y="0"/>
            <wp:positionH relativeFrom="page">
              <wp:posOffset>2515600</wp:posOffset>
            </wp:positionH>
            <wp:positionV relativeFrom="paragraph">
              <wp:posOffset>172276</wp:posOffset>
            </wp:positionV>
            <wp:extent cx="2244387" cy="25603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2244387" cy="256032"/>
                    </a:xfrm>
                    <a:prstGeom prst="rect">
                      <a:avLst/>
                    </a:prstGeom>
                  </pic:spPr>
                </pic:pic>
              </a:graphicData>
            </a:graphic>
          </wp:anchor>
        </w:drawing>
      </w:r>
    </w:p>
    <w:p w14:paraId="2DC89C85" w14:textId="77777777" w:rsidR="005833E1" w:rsidRPr="006D3E9A" w:rsidRDefault="005833E1">
      <w:pPr>
        <w:pStyle w:val="a3"/>
        <w:rPr>
          <w:rFonts w:eastAsia="標楷體"/>
          <w:sz w:val="31"/>
        </w:rPr>
      </w:pPr>
    </w:p>
    <w:p w14:paraId="04295CB5" w14:textId="77777777" w:rsidR="005833E1" w:rsidRPr="006D3E9A" w:rsidRDefault="005833E1">
      <w:pPr>
        <w:pStyle w:val="a3"/>
        <w:spacing w:before="94"/>
        <w:rPr>
          <w:rFonts w:eastAsia="標楷體"/>
          <w:sz w:val="31"/>
        </w:rPr>
      </w:pPr>
    </w:p>
    <w:p w14:paraId="41D63CAF" w14:textId="77777777" w:rsidR="005833E1" w:rsidRPr="006D3E9A" w:rsidRDefault="00000000">
      <w:pPr>
        <w:tabs>
          <w:tab w:val="left" w:pos="4162"/>
        </w:tabs>
        <w:spacing w:line="1152" w:lineRule="exact"/>
        <w:ind w:left="1982"/>
        <w:rPr>
          <w:rFonts w:eastAsia="標楷體"/>
          <w:sz w:val="103"/>
        </w:rPr>
      </w:pPr>
      <w:r w:rsidRPr="006D3E9A">
        <w:rPr>
          <w:rFonts w:eastAsia="標楷體"/>
          <w:noProof/>
        </w:rPr>
        <w:drawing>
          <wp:anchor distT="0" distB="0" distL="0" distR="0" simplePos="0" relativeHeight="251616768" behindDoc="0" locked="0" layoutInCell="1" allowOverlap="1" wp14:anchorId="48E61315" wp14:editId="1D3FA5F0">
            <wp:simplePos x="0" y="0"/>
            <wp:positionH relativeFrom="page">
              <wp:posOffset>635006</wp:posOffset>
            </wp:positionH>
            <wp:positionV relativeFrom="paragraph">
              <wp:posOffset>-2294174</wp:posOffset>
            </wp:positionV>
            <wp:extent cx="1061204" cy="1426464"/>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1061204" cy="1426464"/>
                    </a:xfrm>
                    <a:prstGeom prst="rect">
                      <a:avLst/>
                    </a:prstGeom>
                  </pic:spPr>
                </pic:pic>
              </a:graphicData>
            </a:graphic>
          </wp:anchor>
        </w:drawing>
      </w:r>
      <w:r w:rsidRPr="006D3E9A">
        <w:rPr>
          <w:rFonts w:eastAsia="標楷體"/>
          <w:noProof/>
        </w:rPr>
        <w:drawing>
          <wp:anchor distT="0" distB="0" distL="0" distR="0" simplePos="0" relativeHeight="251617792" behindDoc="0" locked="0" layoutInCell="1" allowOverlap="1" wp14:anchorId="1720A800" wp14:editId="2DCD972B">
            <wp:simplePos x="0" y="0"/>
            <wp:positionH relativeFrom="page">
              <wp:posOffset>1917230</wp:posOffset>
            </wp:positionH>
            <wp:positionV relativeFrom="paragraph">
              <wp:posOffset>-2022593</wp:posOffset>
            </wp:positionV>
            <wp:extent cx="744063" cy="886967"/>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744063" cy="886967"/>
                    </a:xfrm>
                    <a:prstGeom prst="rect">
                      <a:avLst/>
                    </a:prstGeom>
                  </pic:spPr>
                </pic:pic>
              </a:graphicData>
            </a:graphic>
          </wp:anchor>
        </w:drawing>
      </w:r>
      <w:r w:rsidRPr="006D3E9A">
        <w:rPr>
          <w:rFonts w:eastAsia="標楷體"/>
          <w:noProof/>
        </w:rPr>
        <w:drawing>
          <wp:anchor distT="0" distB="0" distL="0" distR="0" simplePos="0" relativeHeight="251618816" behindDoc="0" locked="0" layoutInCell="1" allowOverlap="1" wp14:anchorId="6DE02A27" wp14:editId="432D2230">
            <wp:simplePos x="0" y="0"/>
            <wp:positionH relativeFrom="page">
              <wp:posOffset>2772045</wp:posOffset>
            </wp:positionH>
            <wp:positionV relativeFrom="paragraph">
              <wp:posOffset>-1671673</wp:posOffset>
            </wp:positionV>
            <wp:extent cx="1878455" cy="231648"/>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1878455" cy="231648"/>
                    </a:xfrm>
                    <a:prstGeom prst="rect">
                      <a:avLst/>
                    </a:prstGeom>
                  </pic:spPr>
                </pic:pic>
              </a:graphicData>
            </a:graphic>
          </wp:anchor>
        </w:drawing>
      </w:r>
      <w:r w:rsidRPr="006D3E9A">
        <w:rPr>
          <w:rFonts w:eastAsia="標楷體"/>
          <w:noProof/>
        </w:rPr>
        <w:drawing>
          <wp:anchor distT="0" distB="0" distL="0" distR="0" simplePos="0" relativeHeight="251619840" behindDoc="0" locked="0" layoutInCell="1" allowOverlap="1" wp14:anchorId="56C46328" wp14:editId="358575E9">
            <wp:simplePos x="0" y="0"/>
            <wp:positionH relativeFrom="page">
              <wp:posOffset>2790363</wp:posOffset>
            </wp:positionH>
            <wp:positionV relativeFrom="paragraph">
              <wp:posOffset>-1256673</wp:posOffset>
            </wp:positionV>
            <wp:extent cx="725766" cy="329184"/>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725766" cy="329184"/>
                    </a:xfrm>
                    <a:prstGeom prst="rect">
                      <a:avLst/>
                    </a:prstGeom>
                  </pic:spPr>
                </pic:pic>
              </a:graphicData>
            </a:graphic>
          </wp:anchor>
        </w:drawing>
      </w:r>
      <w:r w:rsidRPr="006D3E9A">
        <w:rPr>
          <w:rFonts w:eastAsia="標楷體"/>
          <w:noProof/>
        </w:rPr>
        <w:drawing>
          <wp:anchor distT="0" distB="0" distL="0" distR="0" simplePos="0" relativeHeight="251620864" behindDoc="0" locked="0" layoutInCell="1" allowOverlap="1" wp14:anchorId="39EFC2CB" wp14:editId="5C0949C1">
            <wp:simplePos x="0" y="0"/>
            <wp:positionH relativeFrom="page">
              <wp:posOffset>4823604</wp:posOffset>
            </wp:positionH>
            <wp:positionV relativeFrom="paragraph">
              <wp:posOffset>-2294174</wp:posOffset>
            </wp:positionV>
            <wp:extent cx="2012629" cy="1426464"/>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2012629" cy="1426464"/>
                    </a:xfrm>
                    <a:prstGeom prst="rect">
                      <a:avLst/>
                    </a:prstGeom>
                  </pic:spPr>
                </pic:pic>
              </a:graphicData>
            </a:graphic>
          </wp:anchor>
        </w:drawing>
      </w:r>
      <w:r w:rsidRPr="006D3E9A">
        <w:rPr>
          <w:rFonts w:eastAsia="標楷體"/>
          <w:noProof/>
        </w:rPr>
        <mc:AlternateContent>
          <mc:Choice Requires="wps">
            <w:drawing>
              <wp:anchor distT="0" distB="0" distL="0" distR="0" simplePos="0" relativeHeight="251681280" behindDoc="1" locked="0" layoutInCell="1" allowOverlap="1" wp14:anchorId="221A201C" wp14:editId="5F4E87F8">
                <wp:simplePos x="0" y="0"/>
                <wp:positionH relativeFrom="page">
                  <wp:posOffset>3670485</wp:posOffset>
                </wp:positionH>
                <wp:positionV relativeFrom="paragraph">
                  <wp:posOffset>610830</wp:posOffset>
                </wp:positionV>
                <wp:extent cx="40957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1270"/>
                        </a:xfrm>
                        <a:custGeom>
                          <a:avLst/>
                          <a:gdLst/>
                          <a:ahLst/>
                          <a:cxnLst/>
                          <a:rect l="l" t="t" r="r" b="b"/>
                          <a:pathLst>
                            <a:path w="409575">
                              <a:moveTo>
                                <a:pt x="0" y="0"/>
                              </a:moveTo>
                              <a:lnTo>
                                <a:pt x="409090"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5AA3D2C1" id="Graphic 13" o:spid="_x0000_s1026" style="position:absolute;margin-left:289pt;margin-top:48.1pt;width:32.25pt;height:.1pt;z-index:-251635200;visibility:visible;mso-wrap-style:square;mso-wrap-distance-left:0;mso-wrap-distance-top:0;mso-wrap-distance-right:0;mso-wrap-distance-bottom:0;mso-position-horizontal:absolute;mso-position-horizontal-relative:page;mso-position-vertical:absolute;mso-position-vertical-relative:text;v-text-anchor:top" coordsize="409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" path="m,l409090,e" filled="f" strokecolor="#494faa"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682304" behindDoc="1" locked="0" layoutInCell="1" allowOverlap="1" wp14:anchorId="62C31EF7" wp14:editId="7287DCD1">
                <wp:simplePos x="0" y="0"/>
                <wp:positionH relativeFrom="page">
                  <wp:posOffset>4292815</wp:posOffset>
                </wp:positionH>
                <wp:positionV relativeFrom="paragraph">
                  <wp:posOffset>610830</wp:posOffset>
                </wp:positionV>
                <wp:extent cx="28384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 cy="1270"/>
                        </a:xfrm>
                        <a:custGeom>
                          <a:avLst/>
                          <a:gdLst/>
                          <a:ahLst/>
                          <a:cxnLst/>
                          <a:rect l="l" t="t" r="r" b="b"/>
                          <a:pathLst>
                            <a:path w="283845">
                              <a:moveTo>
                                <a:pt x="0" y="0"/>
                              </a:moveTo>
                              <a:lnTo>
                                <a:pt x="283286"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54175630" id="Graphic 14" o:spid="_x0000_s1026" style="position:absolute;margin-left:338pt;margin-top:48.1pt;width:22.35pt;height:.1pt;z-index:-251634176;visibility:visible;mso-wrap-style:square;mso-wrap-distance-left:0;mso-wrap-distance-top:0;mso-wrap-distance-right:0;mso-wrap-distance-bottom:0;mso-position-horizontal:absolute;mso-position-horizontal-relative:page;mso-position-vertical:absolute;mso-position-vertical-relative:text;v-text-anchor:top" coordsize="283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" path="m,l283286,e" filled="f" strokecolor="#494faa" strokeweight=".35317mm">
                <v:path arrowok="t"/>
                <w10:wrap anchorx="page"/>
              </v:shape>
            </w:pict>
          </mc:Fallback>
        </mc:AlternateContent>
      </w:r>
      <w:r w:rsidRPr="006D3E9A">
        <w:rPr>
          <w:rFonts w:eastAsia="標楷體"/>
          <w:color w:val="343838"/>
          <w:w w:val="145"/>
          <w:sz w:val="40"/>
          <w:u w:val="thick" w:color="343838"/>
        </w:rPr>
        <w:t>$</w:t>
      </w:r>
      <w:commentRangeStart w:id="0"/>
      <w:r w:rsidRPr="006D3E9A">
        <w:rPr>
          <w:rFonts w:eastAsia="標楷體"/>
          <w:color w:val="343838"/>
          <w:spacing w:val="75"/>
          <w:w w:val="150"/>
          <w:sz w:val="40"/>
          <w:u w:val="thick" w:color="343838"/>
        </w:rPr>
        <w:t xml:space="preserve"> </w:t>
      </w:r>
      <w:r w:rsidRPr="006D3E9A">
        <w:rPr>
          <w:rFonts w:eastAsia="標楷體"/>
          <w:color w:val="343838"/>
          <w:w w:val="145"/>
          <w:sz w:val="40"/>
          <w:u w:val="thick" w:color="343838"/>
        </w:rPr>
        <w:t>4-</w:t>
      </w:r>
      <w:r w:rsidRPr="006D3E9A">
        <w:rPr>
          <w:rFonts w:eastAsia="標楷體"/>
          <w:color w:val="343838"/>
          <w:spacing w:val="-5"/>
          <w:w w:val="145"/>
          <w:sz w:val="40"/>
          <w:u w:val="thick" w:color="343838"/>
        </w:rPr>
        <w:t>JU</w:t>
      </w:r>
      <w:r w:rsidRPr="006D3E9A">
        <w:rPr>
          <w:rFonts w:eastAsia="標楷體"/>
          <w:color w:val="343838"/>
          <w:sz w:val="40"/>
          <w:u w:val="thick" w:color="343838"/>
        </w:rPr>
        <w:tab/>
      </w:r>
      <w:r w:rsidRPr="006D3E9A">
        <w:rPr>
          <w:rFonts w:eastAsia="標楷體"/>
          <w:color w:val="343838"/>
          <w:w w:val="135"/>
          <w:sz w:val="40"/>
          <w:u w:val="thick" w:color="343838"/>
        </w:rPr>
        <w:t>A:</w:t>
      </w:r>
      <w:r w:rsidRPr="006D3E9A">
        <w:rPr>
          <w:rFonts w:eastAsia="標楷體"/>
          <w:color w:val="343838"/>
          <w:spacing w:val="-49"/>
          <w:w w:val="135"/>
          <w:sz w:val="40"/>
        </w:rPr>
        <w:t xml:space="preserve"> </w:t>
      </w:r>
      <w:proofErr w:type="spellStart"/>
      <w:r w:rsidRPr="006D3E9A">
        <w:rPr>
          <w:rFonts w:eastAsia="標楷體"/>
          <w:color w:val="494FAA"/>
          <w:w w:val="115"/>
          <w:sz w:val="99"/>
        </w:rPr>
        <w:t>Jl</w:t>
      </w:r>
      <w:proofErr w:type="spellEnd"/>
      <w:r w:rsidRPr="006D3E9A">
        <w:rPr>
          <w:rFonts w:eastAsia="標楷體"/>
          <w:color w:val="494FAA"/>
          <w:spacing w:val="-72"/>
          <w:w w:val="115"/>
          <w:sz w:val="99"/>
        </w:rPr>
        <w:t xml:space="preserve"> </w:t>
      </w:r>
      <w:r w:rsidRPr="006D3E9A">
        <w:rPr>
          <w:rFonts w:eastAsia="標楷體"/>
          <w:color w:val="6266A3"/>
          <w:spacing w:val="-5"/>
          <w:w w:val="85"/>
          <w:sz w:val="103"/>
        </w:rPr>
        <w:t>&lt;</w:t>
      </w:r>
      <w:proofErr w:type="spellStart"/>
      <w:r w:rsidRPr="006D3E9A">
        <w:rPr>
          <w:rFonts w:eastAsia="標楷體"/>
          <w:color w:val="6266A3"/>
          <w:spacing w:val="-5"/>
          <w:w w:val="85"/>
          <w:sz w:val="103"/>
        </w:rPr>
        <w:t>i</w:t>
      </w:r>
      <w:proofErr w:type="spellEnd"/>
    </w:p>
    <w:p w14:paraId="52E2D080" w14:textId="77777777" w:rsidR="005833E1" w:rsidRPr="006D3E9A" w:rsidRDefault="00000000">
      <w:pPr>
        <w:tabs>
          <w:tab w:val="left" w:pos="3353"/>
          <w:tab w:val="left" w:pos="4421"/>
          <w:tab w:val="left" w:pos="5013"/>
        </w:tabs>
        <w:spacing w:line="1114" w:lineRule="exact"/>
        <w:ind w:left="1835"/>
        <w:rPr>
          <w:rFonts w:eastAsia="標楷體"/>
          <w:i/>
          <w:sz w:val="101"/>
        </w:rPr>
      </w:pPr>
      <w:r w:rsidRPr="006D3E9A">
        <w:rPr>
          <w:rFonts w:eastAsia="標楷體"/>
          <w:noProof/>
        </w:rPr>
        <mc:AlternateContent>
          <mc:Choice Requires="wps">
            <w:drawing>
              <wp:anchor distT="0" distB="0" distL="0" distR="0" simplePos="0" relativeHeight="251683328" behindDoc="1" locked="0" layoutInCell="1" allowOverlap="1" wp14:anchorId="612F3E20" wp14:editId="6C6F49BC">
                <wp:simplePos x="0" y="0"/>
                <wp:positionH relativeFrom="page">
                  <wp:posOffset>1865011</wp:posOffset>
                </wp:positionH>
                <wp:positionV relativeFrom="paragraph">
                  <wp:posOffset>581184</wp:posOffset>
                </wp:positionV>
                <wp:extent cx="15303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035" cy="1270"/>
                        </a:xfrm>
                        <a:custGeom>
                          <a:avLst/>
                          <a:gdLst/>
                          <a:ahLst/>
                          <a:cxnLst/>
                          <a:rect l="l" t="t" r="r" b="b"/>
                          <a:pathLst>
                            <a:path w="153035">
                              <a:moveTo>
                                <a:pt x="0" y="0"/>
                              </a:moveTo>
                              <a:lnTo>
                                <a:pt x="152645" y="0"/>
                              </a:lnTo>
                            </a:path>
                          </a:pathLst>
                        </a:custGeom>
                        <a:ln w="12714">
                          <a:solidFill>
                            <a:srgbClr val="343838"/>
                          </a:solidFill>
                          <a:prstDash val="solid"/>
                        </a:ln>
                      </wps:spPr>
                      <wps:bodyPr wrap="square" lIns="0" tIns="0" rIns="0" bIns="0" rtlCol="0">
                        <a:prstTxWarp prst="textNoShape">
                          <a:avLst/>
                        </a:prstTxWarp>
                        <a:noAutofit/>
                      </wps:bodyPr>
                    </wps:wsp>
                  </a:graphicData>
                </a:graphic>
              </wp:anchor>
            </w:drawing>
          </mc:Choice>
          <mc:Fallback>
            <w:pict>
              <v:shape w14:anchorId="3FF53306" id="Graphic 15" o:spid="_x0000_s1026" style="position:absolute;margin-left:146.85pt;margin-top:45.75pt;width:12.05pt;height:.1pt;z-index:-251633152;visibility:visible;mso-wrap-style:square;mso-wrap-distance-left:0;mso-wrap-distance-top:0;mso-wrap-distance-right:0;mso-wrap-distance-bottom:0;mso-position-horizontal:absolute;mso-position-horizontal-relative:page;mso-position-vertical:absolute;mso-position-vertical-relative:text;v-text-anchor:top" coordsize="153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" path="m,l152645,e" filled="f" strokecolor="#343838"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684352" behindDoc="1" locked="0" layoutInCell="1" allowOverlap="1" wp14:anchorId="046C91A9" wp14:editId="541CA449">
                <wp:simplePos x="0" y="0"/>
                <wp:positionH relativeFrom="page">
                  <wp:posOffset>3755102</wp:posOffset>
                </wp:positionH>
                <wp:positionV relativeFrom="paragraph">
                  <wp:posOffset>581184</wp:posOffset>
                </wp:positionV>
                <wp:extent cx="1490345" cy="127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0345" cy="1270"/>
                        </a:xfrm>
                        <a:custGeom>
                          <a:avLst/>
                          <a:gdLst/>
                          <a:ahLst/>
                          <a:cxnLst/>
                          <a:rect l="l" t="t" r="r" b="b"/>
                          <a:pathLst>
                            <a:path w="1490345">
                              <a:moveTo>
                                <a:pt x="0" y="0"/>
                              </a:moveTo>
                              <a:lnTo>
                                <a:pt x="1489821" y="0"/>
                              </a:lnTo>
                            </a:path>
                          </a:pathLst>
                        </a:custGeom>
                        <a:ln w="12714">
                          <a:solidFill>
                            <a:srgbClr val="6266A3"/>
                          </a:solidFill>
                          <a:prstDash val="solid"/>
                        </a:ln>
                      </wps:spPr>
                      <wps:bodyPr wrap="square" lIns="0" tIns="0" rIns="0" bIns="0" rtlCol="0">
                        <a:prstTxWarp prst="textNoShape">
                          <a:avLst/>
                        </a:prstTxWarp>
                        <a:noAutofit/>
                      </wps:bodyPr>
                    </wps:wsp>
                  </a:graphicData>
                </a:graphic>
              </wp:anchor>
            </w:drawing>
          </mc:Choice>
          <mc:Fallback>
            <w:pict>
              <v:shape w14:anchorId="73208CCB" id="Graphic 16" o:spid="_x0000_s1026" style="position:absolute;margin-left:295.7pt;margin-top:45.75pt;width:117.35pt;height:.1pt;z-index:-251632128;visibility:visible;mso-wrap-style:square;mso-wrap-distance-left:0;mso-wrap-distance-top:0;mso-wrap-distance-right:0;mso-wrap-distance-bottom:0;mso-position-horizontal:absolute;mso-position-horizontal-relative:page;mso-position-vertical:absolute;mso-position-vertical-relative:text;v-text-anchor:top" coordsize="1490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" path="m,l1489821,e" filled="f" strokecolor="#6266a3" strokeweight=".35317mm">
                <v:path arrowok="t"/>
                <w10:wrap anchorx="page"/>
              </v:shape>
            </w:pict>
          </mc:Fallback>
        </mc:AlternateContent>
      </w:r>
      <w:r w:rsidRPr="006D3E9A">
        <w:rPr>
          <w:rFonts w:eastAsia="標楷體"/>
          <w:color w:val="343838"/>
          <w:spacing w:val="-10"/>
          <w:w w:val="105"/>
          <w:sz w:val="67"/>
        </w:rPr>
        <w:t>*</w:t>
      </w:r>
      <w:r w:rsidRPr="006D3E9A">
        <w:rPr>
          <w:rFonts w:eastAsia="標楷體"/>
          <w:color w:val="343838"/>
          <w:sz w:val="67"/>
        </w:rPr>
        <w:tab/>
      </w:r>
      <w:r w:rsidRPr="006D3E9A">
        <w:rPr>
          <w:rFonts w:eastAsia="標楷體"/>
          <w:color w:val="343838"/>
          <w:spacing w:val="-5"/>
          <w:w w:val="105"/>
          <w:sz w:val="40"/>
        </w:rPr>
        <w:t>4-</w:t>
      </w:r>
      <w:r w:rsidRPr="006D3E9A">
        <w:rPr>
          <w:rFonts w:eastAsia="標楷體"/>
          <w:color w:val="343838"/>
          <w:sz w:val="40"/>
        </w:rPr>
        <w:tab/>
      </w:r>
      <w:r w:rsidRPr="006D3E9A">
        <w:rPr>
          <w:rFonts w:eastAsia="標楷體"/>
          <w:color w:val="343838"/>
          <w:spacing w:val="-10"/>
          <w:w w:val="105"/>
          <w:sz w:val="40"/>
        </w:rPr>
        <w:t>:</w:t>
      </w:r>
      <w:r w:rsidRPr="006D3E9A">
        <w:rPr>
          <w:rFonts w:eastAsia="標楷體"/>
          <w:color w:val="343838"/>
          <w:sz w:val="40"/>
        </w:rPr>
        <w:tab/>
      </w:r>
      <w:r w:rsidRPr="006D3E9A">
        <w:rPr>
          <w:rFonts w:eastAsia="標楷體"/>
          <w:i/>
          <w:color w:val="6266A3"/>
          <w:spacing w:val="-4"/>
          <w:w w:val="105"/>
          <w:sz w:val="101"/>
        </w:rPr>
        <w:t>:$:7</w:t>
      </w:r>
    </w:p>
    <w:p w14:paraId="6265B0EA" w14:textId="77777777" w:rsidR="005833E1" w:rsidRPr="006D3E9A" w:rsidRDefault="00000000">
      <w:pPr>
        <w:tabs>
          <w:tab w:val="left" w:pos="3072"/>
          <w:tab w:val="left" w:pos="5232"/>
          <w:tab w:val="left" w:pos="5815"/>
        </w:tabs>
        <w:spacing w:line="1008" w:lineRule="exact"/>
        <w:ind w:left="2054"/>
        <w:rPr>
          <w:rFonts w:eastAsia="標楷體"/>
          <w:i/>
          <w:sz w:val="85"/>
        </w:rPr>
      </w:pPr>
      <w:r w:rsidRPr="006D3E9A">
        <w:rPr>
          <w:rFonts w:eastAsia="標楷體"/>
          <w:noProof/>
        </w:rPr>
        <mc:AlternateContent>
          <mc:Choice Requires="wps">
            <w:drawing>
              <wp:anchor distT="0" distB="0" distL="0" distR="0" simplePos="0" relativeHeight="251685376" behindDoc="1" locked="0" layoutInCell="1" allowOverlap="1" wp14:anchorId="69D75E95" wp14:editId="065460B6">
                <wp:simplePos x="0" y="0"/>
                <wp:positionH relativeFrom="page">
                  <wp:posOffset>4264640</wp:posOffset>
                </wp:positionH>
                <wp:positionV relativeFrom="paragraph">
                  <wp:posOffset>520766</wp:posOffset>
                </wp:positionV>
                <wp:extent cx="348615" cy="12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8615" cy="1270"/>
                        </a:xfrm>
                        <a:custGeom>
                          <a:avLst/>
                          <a:gdLst/>
                          <a:ahLst/>
                          <a:cxnLst/>
                          <a:rect l="l" t="t" r="r" b="b"/>
                          <a:pathLst>
                            <a:path w="348615">
                              <a:moveTo>
                                <a:pt x="0" y="0"/>
                              </a:moveTo>
                              <a:lnTo>
                                <a:pt x="348032" y="0"/>
                              </a:lnTo>
                            </a:path>
                          </a:pathLst>
                        </a:custGeom>
                        <a:ln w="12714">
                          <a:solidFill>
                            <a:srgbClr val="54548C"/>
                          </a:solidFill>
                          <a:prstDash val="solid"/>
                        </a:ln>
                      </wps:spPr>
                      <wps:bodyPr wrap="square" lIns="0" tIns="0" rIns="0" bIns="0" rtlCol="0">
                        <a:prstTxWarp prst="textNoShape">
                          <a:avLst/>
                        </a:prstTxWarp>
                        <a:noAutofit/>
                      </wps:bodyPr>
                    </wps:wsp>
                  </a:graphicData>
                </a:graphic>
              </wp:anchor>
            </w:drawing>
          </mc:Choice>
          <mc:Fallback>
            <w:pict>
              <v:shape w14:anchorId="0E013630" id="Graphic 17" o:spid="_x0000_s1026" style="position:absolute;margin-left:335.8pt;margin-top:41pt;width:27.45pt;height:.1pt;z-index:-251631104;visibility:visible;mso-wrap-style:square;mso-wrap-distance-left:0;mso-wrap-distance-top:0;mso-wrap-distance-right:0;mso-wrap-distance-bottom:0;mso-position-horizontal:absolute;mso-position-horizontal-relative:page;mso-position-vertical:absolute;mso-position-vertical-relative:text;v-text-anchor:top" coordsize="3486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" path="m,l348032,e" filled="f" strokecolor="#54548c"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686400" behindDoc="1" locked="0" layoutInCell="1" allowOverlap="1" wp14:anchorId="6E0ECCC7" wp14:editId="48D2E401">
                <wp:simplePos x="0" y="0"/>
                <wp:positionH relativeFrom="page">
                  <wp:posOffset>4762639</wp:posOffset>
                </wp:positionH>
                <wp:positionV relativeFrom="paragraph">
                  <wp:posOffset>520766</wp:posOffset>
                </wp:positionV>
                <wp:extent cx="445770" cy="127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1270"/>
                        </a:xfrm>
                        <a:custGeom>
                          <a:avLst/>
                          <a:gdLst/>
                          <a:ahLst/>
                          <a:cxnLst/>
                          <a:rect l="l" t="t" r="r" b="b"/>
                          <a:pathLst>
                            <a:path w="445770">
                              <a:moveTo>
                                <a:pt x="0" y="0"/>
                              </a:moveTo>
                              <a:lnTo>
                                <a:pt x="445725" y="0"/>
                              </a:lnTo>
                            </a:path>
                          </a:pathLst>
                        </a:custGeom>
                        <a:ln w="12714">
                          <a:solidFill>
                            <a:srgbClr val="6266A3"/>
                          </a:solidFill>
                          <a:prstDash val="solid"/>
                        </a:ln>
                      </wps:spPr>
                      <wps:bodyPr wrap="square" lIns="0" tIns="0" rIns="0" bIns="0" rtlCol="0">
                        <a:prstTxWarp prst="textNoShape">
                          <a:avLst/>
                        </a:prstTxWarp>
                        <a:noAutofit/>
                      </wps:bodyPr>
                    </wps:wsp>
                  </a:graphicData>
                </a:graphic>
              </wp:anchor>
            </w:drawing>
          </mc:Choice>
          <mc:Fallback>
            <w:pict>
              <v:shape w14:anchorId="02ED005D" id="Graphic 18" o:spid="_x0000_s1026" style="position:absolute;margin-left:375pt;margin-top:41pt;width:35.1pt;height:.1pt;z-index:-251630080;visibility:visible;mso-wrap-style:square;mso-wrap-distance-left:0;mso-wrap-distance-top:0;mso-wrap-distance-right:0;mso-wrap-distance-bottom:0;mso-position-horizontal:absolute;mso-position-horizontal-relative:page;mso-position-vertical:absolute;mso-position-vertical-relative:text;v-text-anchor:top" coordsize="4457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" path="m,l445725,e" filled="f" strokecolor="#6266a3" strokeweight=".35317mm">
                <v:path arrowok="t"/>
                <w10:wrap anchorx="page"/>
              </v:shape>
            </w:pict>
          </mc:Fallback>
        </mc:AlternateContent>
      </w:r>
      <w:proofErr w:type="spellStart"/>
      <w:r w:rsidRPr="006D3E9A">
        <w:rPr>
          <w:rFonts w:eastAsia="標楷體"/>
          <w:color w:val="343838"/>
          <w:spacing w:val="-10"/>
          <w:sz w:val="38"/>
        </w:rPr>
        <w:t>i</w:t>
      </w:r>
      <w:proofErr w:type="spellEnd"/>
      <w:r w:rsidRPr="006D3E9A">
        <w:rPr>
          <w:rFonts w:eastAsia="標楷體"/>
          <w:color w:val="343838"/>
          <w:sz w:val="38"/>
        </w:rPr>
        <w:tab/>
      </w:r>
      <w:r w:rsidRPr="006D3E9A">
        <w:rPr>
          <w:rFonts w:eastAsia="標楷體"/>
          <w:color w:val="343838"/>
          <w:sz w:val="89"/>
        </w:rPr>
        <w:t>*</w:t>
      </w:r>
      <w:r w:rsidRPr="006D3E9A">
        <w:rPr>
          <w:rFonts w:eastAsia="標楷體"/>
          <w:color w:val="343838"/>
          <w:spacing w:val="28"/>
          <w:sz w:val="89"/>
        </w:rPr>
        <w:t xml:space="preserve">  </w:t>
      </w:r>
      <w:r w:rsidRPr="006D3E9A">
        <w:rPr>
          <w:rFonts w:eastAsia="標楷體"/>
          <w:i/>
          <w:color w:val="343838"/>
          <w:sz w:val="39"/>
        </w:rPr>
        <w:t>#t</w:t>
      </w:r>
      <w:r w:rsidRPr="006D3E9A">
        <w:rPr>
          <w:rFonts w:eastAsia="標楷體"/>
          <w:i/>
          <w:color w:val="343838"/>
          <w:spacing w:val="48"/>
          <w:sz w:val="39"/>
        </w:rPr>
        <w:t xml:space="preserve"> </w:t>
      </w:r>
      <w:r w:rsidRPr="006D3E9A">
        <w:rPr>
          <w:rFonts w:eastAsia="標楷體"/>
          <w:color w:val="343838"/>
          <w:spacing w:val="-10"/>
          <w:sz w:val="39"/>
          <w:u w:val="thick" w:color="54548C"/>
        </w:rPr>
        <w:t>:</w:t>
      </w:r>
      <w:r w:rsidRPr="006D3E9A">
        <w:rPr>
          <w:rFonts w:eastAsia="標楷體"/>
          <w:color w:val="343838"/>
          <w:sz w:val="39"/>
          <w:u w:val="thick" w:color="54548C"/>
        </w:rPr>
        <w:tab/>
      </w:r>
      <w:r w:rsidRPr="006D3E9A">
        <w:rPr>
          <w:rFonts w:eastAsia="標楷體"/>
          <w:color w:val="343838"/>
          <w:sz w:val="39"/>
        </w:rPr>
        <w:tab/>
      </w:r>
      <w:r w:rsidRPr="006D3E9A">
        <w:rPr>
          <w:rFonts w:eastAsia="標楷體"/>
          <w:i/>
          <w:color w:val="54548C"/>
          <w:w w:val="90"/>
          <w:sz w:val="74"/>
        </w:rPr>
        <w:t>-r,</w:t>
      </w:r>
      <w:r w:rsidRPr="006D3E9A">
        <w:rPr>
          <w:rFonts w:eastAsia="標楷體"/>
          <w:i/>
          <w:color w:val="54548C"/>
          <w:spacing w:val="-32"/>
          <w:w w:val="90"/>
          <w:sz w:val="74"/>
        </w:rPr>
        <w:t xml:space="preserve"> </w:t>
      </w:r>
      <w:r w:rsidRPr="006D3E9A">
        <w:rPr>
          <w:rFonts w:eastAsia="標楷體"/>
          <w:i/>
          <w:color w:val="6266A3"/>
          <w:spacing w:val="-5"/>
          <w:w w:val="90"/>
          <w:sz w:val="85"/>
        </w:rPr>
        <w:t>4!]</w:t>
      </w:r>
      <w:commentRangeEnd w:id="0"/>
      <w:r w:rsidR="00656CD5">
        <w:rPr>
          <w:rStyle w:val="a6"/>
        </w:rPr>
        <w:commentReference w:id="0"/>
      </w:r>
    </w:p>
    <w:p w14:paraId="7240E8DB" w14:textId="77777777" w:rsidR="005833E1" w:rsidRPr="006D3E9A" w:rsidRDefault="005833E1">
      <w:pPr>
        <w:pStyle w:val="a3"/>
        <w:rPr>
          <w:rFonts w:eastAsia="標楷體"/>
          <w:i/>
          <w:sz w:val="20"/>
        </w:rPr>
      </w:pPr>
    </w:p>
    <w:p w14:paraId="3F321052" w14:textId="77777777" w:rsidR="005833E1" w:rsidRPr="006D3E9A" w:rsidRDefault="005833E1">
      <w:pPr>
        <w:pStyle w:val="a3"/>
        <w:rPr>
          <w:rFonts w:eastAsia="標楷體"/>
          <w:i/>
          <w:sz w:val="20"/>
        </w:rPr>
      </w:pPr>
    </w:p>
    <w:p w14:paraId="7EA8EFE1" w14:textId="77777777" w:rsidR="005833E1" w:rsidRPr="006D3E9A" w:rsidRDefault="005833E1">
      <w:pPr>
        <w:pStyle w:val="a3"/>
        <w:rPr>
          <w:rFonts w:eastAsia="標楷體"/>
          <w:i/>
          <w:sz w:val="20"/>
        </w:rPr>
      </w:pPr>
    </w:p>
    <w:p w14:paraId="32077FA1" w14:textId="77777777" w:rsidR="005833E1" w:rsidRPr="006D3E9A" w:rsidRDefault="00000000">
      <w:pPr>
        <w:pStyle w:val="a3"/>
        <w:spacing w:before="30"/>
        <w:rPr>
          <w:rFonts w:eastAsia="標楷體"/>
          <w:i/>
          <w:sz w:val="20"/>
        </w:rPr>
      </w:pPr>
      <w:r w:rsidRPr="006D3E9A">
        <w:rPr>
          <w:rFonts w:eastAsia="標楷體"/>
          <w:noProof/>
        </w:rPr>
        <w:drawing>
          <wp:anchor distT="0" distB="0" distL="0" distR="0" simplePos="0" relativeHeight="251689472" behindDoc="1" locked="0" layoutInCell="1" allowOverlap="1" wp14:anchorId="5D81E1FD" wp14:editId="5AC788C4">
            <wp:simplePos x="0" y="0"/>
            <wp:positionH relativeFrom="page">
              <wp:posOffset>1508139</wp:posOffset>
            </wp:positionH>
            <wp:positionV relativeFrom="paragraph">
              <wp:posOffset>180327</wp:posOffset>
            </wp:positionV>
            <wp:extent cx="4482675" cy="207263"/>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4482675" cy="207263"/>
                    </a:xfrm>
                    <a:prstGeom prst="rect">
                      <a:avLst/>
                    </a:prstGeom>
                  </pic:spPr>
                </pic:pic>
              </a:graphicData>
            </a:graphic>
          </wp:anchor>
        </w:drawing>
      </w:r>
    </w:p>
    <w:p w14:paraId="64B804C0" w14:textId="77777777" w:rsidR="005833E1" w:rsidRPr="006D3E9A" w:rsidRDefault="005833E1">
      <w:pPr>
        <w:rPr>
          <w:rFonts w:eastAsia="標楷體"/>
          <w:sz w:val="20"/>
        </w:rPr>
        <w:sectPr w:rsidR="005833E1" w:rsidRPr="006D3E9A">
          <w:pgSz w:w="11910" w:h="16850"/>
          <w:pgMar w:top="1120" w:right="1020" w:bottom="280" w:left="900" w:header="0" w:footer="0" w:gutter="0"/>
          <w:cols w:space="720"/>
        </w:sectPr>
      </w:pPr>
    </w:p>
    <w:p w14:paraId="029B1B9C" w14:textId="77777777" w:rsidR="005833E1" w:rsidRPr="006D3E9A" w:rsidRDefault="00000000">
      <w:pPr>
        <w:spacing w:before="75"/>
        <w:ind w:left="255"/>
        <w:rPr>
          <w:rFonts w:eastAsia="標楷體"/>
          <w:sz w:val="20"/>
        </w:rPr>
      </w:pPr>
      <w:r w:rsidRPr="006D3E9A">
        <w:rPr>
          <w:rFonts w:eastAsia="標楷體"/>
          <w:spacing w:val="-6"/>
          <w:sz w:val="20"/>
        </w:rPr>
        <w:lastRenderedPageBreak/>
        <w:t>Ansible</w:t>
      </w:r>
      <w:r w:rsidRPr="006D3E9A">
        <w:rPr>
          <w:rFonts w:eastAsia="標楷體"/>
          <w:spacing w:val="-1"/>
          <w:sz w:val="20"/>
        </w:rPr>
        <w:t xml:space="preserve"> </w:t>
      </w:r>
      <w:r w:rsidRPr="006D3E9A">
        <w:rPr>
          <w:rFonts w:eastAsia="標楷體"/>
          <w:spacing w:val="-6"/>
          <w:sz w:val="20"/>
        </w:rPr>
        <w:t>Playbook</w:t>
      </w:r>
      <w:r w:rsidRPr="006D3E9A">
        <w:rPr>
          <w:rFonts w:eastAsia="標楷體"/>
          <w:spacing w:val="2"/>
          <w:sz w:val="20"/>
        </w:rPr>
        <w:t xml:space="preserve"> </w:t>
      </w:r>
      <w:r w:rsidRPr="006D3E9A">
        <w:rPr>
          <w:rFonts w:eastAsia="標楷體"/>
          <w:spacing w:val="-6"/>
          <w:sz w:val="20"/>
        </w:rPr>
        <w:t>Development</w:t>
      </w:r>
      <w:r w:rsidRPr="006D3E9A">
        <w:rPr>
          <w:rFonts w:eastAsia="標楷體"/>
          <w:spacing w:val="1"/>
          <w:sz w:val="20"/>
        </w:rPr>
        <w:t xml:space="preserve"> </w:t>
      </w:r>
      <w:r w:rsidRPr="006D3E9A">
        <w:rPr>
          <w:rFonts w:eastAsia="標楷體"/>
          <w:spacing w:val="-6"/>
          <w:sz w:val="20"/>
        </w:rPr>
        <w:t>for</w:t>
      </w:r>
      <w:r w:rsidRPr="006D3E9A">
        <w:rPr>
          <w:rFonts w:eastAsia="標楷體"/>
          <w:spacing w:val="-12"/>
          <w:sz w:val="20"/>
        </w:rPr>
        <w:t xml:space="preserve"> </w:t>
      </w:r>
      <w:r w:rsidRPr="006D3E9A">
        <w:rPr>
          <w:rFonts w:eastAsia="標楷體"/>
          <w:spacing w:val="-6"/>
          <w:sz w:val="20"/>
        </w:rPr>
        <w:t>Automating</w:t>
      </w:r>
      <w:r w:rsidRPr="006D3E9A">
        <w:rPr>
          <w:rFonts w:eastAsia="標楷體"/>
          <w:spacing w:val="2"/>
          <w:sz w:val="20"/>
        </w:rPr>
        <w:t xml:space="preserve"> </w:t>
      </w:r>
      <w:proofErr w:type="spellStart"/>
      <w:r w:rsidRPr="006D3E9A">
        <w:rPr>
          <w:rFonts w:eastAsia="標楷體"/>
          <w:spacing w:val="-6"/>
          <w:sz w:val="20"/>
        </w:rPr>
        <w:t>DApp</w:t>
      </w:r>
      <w:proofErr w:type="spellEnd"/>
      <w:r w:rsidRPr="006D3E9A">
        <w:rPr>
          <w:rFonts w:eastAsia="標楷體"/>
          <w:spacing w:val="2"/>
          <w:sz w:val="20"/>
        </w:rPr>
        <w:t xml:space="preserve"> </w:t>
      </w:r>
      <w:r w:rsidRPr="006D3E9A">
        <w:rPr>
          <w:rFonts w:eastAsia="標楷體"/>
          <w:spacing w:val="-6"/>
          <w:sz w:val="20"/>
        </w:rPr>
        <w:t>Server</w:t>
      </w:r>
      <w:r w:rsidRPr="006D3E9A">
        <w:rPr>
          <w:rFonts w:eastAsia="標楷體"/>
          <w:spacing w:val="1"/>
          <w:sz w:val="20"/>
        </w:rPr>
        <w:t xml:space="preserve"> </w:t>
      </w:r>
      <w:r w:rsidRPr="006D3E9A">
        <w:rPr>
          <w:rFonts w:eastAsia="標楷體"/>
          <w:spacing w:val="-6"/>
          <w:sz w:val="20"/>
        </w:rPr>
        <w:t>Setup</w:t>
      </w:r>
      <w:r w:rsidRPr="006D3E9A">
        <w:rPr>
          <w:rFonts w:eastAsia="標楷體"/>
          <w:spacing w:val="2"/>
          <w:sz w:val="20"/>
        </w:rPr>
        <w:t xml:space="preserve"> </w:t>
      </w:r>
      <w:r w:rsidRPr="006D3E9A">
        <w:rPr>
          <w:rFonts w:eastAsia="標楷體"/>
          <w:spacing w:val="-6"/>
          <w:sz w:val="20"/>
        </w:rPr>
        <w:t>and</w:t>
      </w:r>
      <w:r w:rsidRPr="006D3E9A">
        <w:rPr>
          <w:rFonts w:eastAsia="標楷體"/>
          <w:spacing w:val="2"/>
          <w:sz w:val="20"/>
        </w:rPr>
        <w:t xml:space="preserve"> </w:t>
      </w:r>
      <w:r w:rsidRPr="006D3E9A">
        <w:rPr>
          <w:rFonts w:eastAsia="標楷體"/>
          <w:spacing w:val="-6"/>
          <w:sz w:val="20"/>
        </w:rPr>
        <w:t>Configuration</w:t>
      </w:r>
    </w:p>
    <w:p w14:paraId="137EEBB1" w14:textId="77777777" w:rsidR="005833E1" w:rsidRPr="006D3E9A" w:rsidRDefault="005833E1">
      <w:pPr>
        <w:pStyle w:val="a3"/>
        <w:rPr>
          <w:rFonts w:eastAsia="標楷體"/>
          <w:sz w:val="20"/>
        </w:rPr>
      </w:pPr>
    </w:p>
    <w:p w14:paraId="0724ABBD" w14:textId="77777777" w:rsidR="005833E1" w:rsidRPr="006D3E9A" w:rsidRDefault="005833E1">
      <w:pPr>
        <w:pStyle w:val="a3"/>
        <w:rPr>
          <w:rFonts w:eastAsia="標楷體"/>
          <w:sz w:val="20"/>
        </w:rPr>
      </w:pPr>
    </w:p>
    <w:p w14:paraId="24DD3240" w14:textId="77777777" w:rsidR="005833E1" w:rsidRPr="006D3E9A" w:rsidRDefault="005833E1">
      <w:pPr>
        <w:pStyle w:val="a3"/>
        <w:rPr>
          <w:rFonts w:eastAsia="標楷體"/>
          <w:sz w:val="20"/>
        </w:rPr>
      </w:pPr>
    </w:p>
    <w:p w14:paraId="54DD8AC1" w14:textId="77777777" w:rsidR="005833E1" w:rsidRPr="006D3E9A" w:rsidRDefault="005833E1">
      <w:pPr>
        <w:pStyle w:val="a3"/>
        <w:rPr>
          <w:rFonts w:eastAsia="標楷體"/>
          <w:sz w:val="20"/>
        </w:rPr>
      </w:pPr>
    </w:p>
    <w:p w14:paraId="5220EF38" w14:textId="77777777" w:rsidR="005833E1" w:rsidRPr="006D3E9A" w:rsidRDefault="005833E1">
      <w:pPr>
        <w:pStyle w:val="a3"/>
        <w:rPr>
          <w:rFonts w:eastAsia="標楷體"/>
          <w:sz w:val="20"/>
        </w:rPr>
      </w:pPr>
    </w:p>
    <w:p w14:paraId="548620C4" w14:textId="77777777" w:rsidR="005833E1" w:rsidRPr="006D3E9A" w:rsidRDefault="005833E1">
      <w:pPr>
        <w:pStyle w:val="a3"/>
        <w:rPr>
          <w:rFonts w:eastAsia="標楷體"/>
          <w:sz w:val="20"/>
        </w:rPr>
      </w:pPr>
    </w:p>
    <w:p w14:paraId="38A3EED9" w14:textId="77777777" w:rsidR="005833E1" w:rsidRPr="006D3E9A" w:rsidRDefault="005833E1">
      <w:pPr>
        <w:pStyle w:val="a3"/>
        <w:rPr>
          <w:rFonts w:eastAsia="標楷體"/>
          <w:sz w:val="20"/>
        </w:rPr>
      </w:pPr>
    </w:p>
    <w:p w14:paraId="040EC70A" w14:textId="77777777" w:rsidR="005833E1" w:rsidRPr="006D3E9A" w:rsidRDefault="005833E1">
      <w:pPr>
        <w:pStyle w:val="a3"/>
        <w:rPr>
          <w:rFonts w:eastAsia="標楷體"/>
          <w:sz w:val="20"/>
        </w:rPr>
      </w:pPr>
    </w:p>
    <w:p w14:paraId="45F673B2" w14:textId="77777777" w:rsidR="005833E1" w:rsidRPr="006D3E9A" w:rsidRDefault="005833E1">
      <w:pPr>
        <w:pStyle w:val="a3"/>
        <w:rPr>
          <w:rFonts w:eastAsia="標楷體"/>
          <w:sz w:val="20"/>
        </w:rPr>
      </w:pPr>
    </w:p>
    <w:p w14:paraId="1AC13BD3" w14:textId="77777777" w:rsidR="005833E1" w:rsidRPr="006D3E9A" w:rsidRDefault="005833E1">
      <w:pPr>
        <w:pStyle w:val="a3"/>
        <w:rPr>
          <w:rFonts w:eastAsia="標楷體"/>
          <w:sz w:val="20"/>
        </w:rPr>
      </w:pPr>
    </w:p>
    <w:p w14:paraId="0220BE0F" w14:textId="77777777" w:rsidR="005833E1" w:rsidRPr="006D3E9A" w:rsidRDefault="005833E1">
      <w:pPr>
        <w:pStyle w:val="a3"/>
        <w:rPr>
          <w:rFonts w:eastAsia="標楷體"/>
          <w:sz w:val="20"/>
        </w:rPr>
      </w:pPr>
    </w:p>
    <w:p w14:paraId="3D2805F7" w14:textId="77777777" w:rsidR="005833E1" w:rsidRPr="006D3E9A" w:rsidRDefault="005833E1">
      <w:pPr>
        <w:pStyle w:val="a3"/>
        <w:rPr>
          <w:rFonts w:eastAsia="標楷體"/>
          <w:sz w:val="20"/>
        </w:rPr>
      </w:pPr>
    </w:p>
    <w:p w14:paraId="43799745" w14:textId="77777777" w:rsidR="005833E1" w:rsidRPr="006D3E9A" w:rsidRDefault="005833E1">
      <w:pPr>
        <w:pStyle w:val="a3"/>
        <w:rPr>
          <w:rFonts w:eastAsia="標楷體"/>
          <w:sz w:val="20"/>
        </w:rPr>
      </w:pPr>
    </w:p>
    <w:p w14:paraId="2AAD07F0" w14:textId="77777777" w:rsidR="005833E1" w:rsidRPr="006D3E9A" w:rsidRDefault="005833E1">
      <w:pPr>
        <w:pStyle w:val="a3"/>
        <w:rPr>
          <w:rFonts w:eastAsia="標楷體"/>
          <w:sz w:val="20"/>
        </w:rPr>
      </w:pPr>
    </w:p>
    <w:p w14:paraId="4B163BCF" w14:textId="77777777" w:rsidR="005833E1" w:rsidRPr="006D3E9A" w:rsidRDefault="005833E1">
      <w:pPr>
        <w:pStyle w:val="a3"/>
        <w:rPr>
          <w:rFonts w:eastAsia="標楷體"/>
          <w:sz w:val="20"/>
        </w:rPr>
      </w:pPr>
    </w:p>
    <w:p w14:paraId="2F0141D4" w14:textId="77777777" w:rsidR="005833E1" w:rsidRPr="006D3E9A" w:rsidRDefault="005833E1">
      <w:pPr>
        <w:pStyle w:val="a3"/>
        <w:rPr>
          <w:rFonts w:eastAsia="標楷體"/>
          <w:sz w:val="20"/>
        </w:rPr>
      </w:pPr>
    </w:p>
    <w:p w14:paraId="5E471C62" w14:textId="77777777" w:rsidR="005833E1" w:rsidRPr="006D3E9A" w:rsidRDefault="005833E1">
      <w:pPr>
        <w:pStyle w:val="a3"/>
        <w:rPr>
          <w:rFonts w:eastAsia="標楷體"/>
          <w:sz w:val="20"/>
        </w:rPr>
      </w:pPr>
    </w:p>
    <w:p w14:paraId="6918C88C" w14:textId="77777777" w:rsidR="005833E1" w:rsidRPr="006D3E9A" w:rsidRDefault="005833E1">
      <w:pPr>
        <w:pStyle w:val="a3"/>
        <w:rPr>
          <w:rFonts w:eastAsia="標楷體"/>
          <w:sz w:val="20"/>
        </w:rPr>
      </w:pPr>
    </w:p>
    <w:p w14:paraId="76D280BE" w14:textId="77777777" w:rsidR="005833E1" w:rsidRPr="006D3E9A" w:rsidRDefault="005833E1">
      <w:pPr>
        <w:pStyle w:val="a3"/>
        <w:rPr>
          <w:rFonts w:eastAsia="標楷體"/>
          <w:sz w:val="20"/>
        </w:rPr>
      </w:pPr>
    </w:p>
    <w:p w14:paraId="04A1E9B8" w14:textId="77777777" w:rsidR="005833E1" w:rsidRPr="006D3E9A" w:rsidRDefault="005833E1">
      <w:pPr>
        <w:pStyle w:val="a3"/>
        <w:rPr>
          <w:rFonts w:eastAsia="標楷體"/>
          <w:sz w:val="20"/>
        </w:rPr>
      </w:pPr>
    </w:p>
    <w:p w14:paraId="528FF283" w14:textId="77777777" w:rsidR="005833E1" w:rsidRPr="006D3E9A" w:rsidRDefault="005833E1">
      <w:pPr>
        <w:pStyle w:val="a3"/>
        <w:rPr>
          <w:rFonts w:eastAsia="標楷體"/>
          <w:sz w:val="20"/>
        </w:rPr>
      </w:pPr>
    </w:p>
    <w:p w14:paraId="77576E0B" w14:textId="77777777" w:rsidR="005833E1" w:rsidRPr="006D3E9A" w:rsidRDefault="005833E1">
      <w:pPr>
        <w:pStyle w:val="a3"/>
        <w:rPr>
          <w:rFonts w:eastAsia="標楷體"/>
          <w:sz w:val="20"/>
        </w:rPr>
      </w:pPr>
    </w:p>
    <w:p w14:paraId="70258FC2" w14:textId="77777777" w:rsidR="005833E1" w:rsidRPr="006D3E9A" w:rsidRDefault="005833E1">
      <w:pPr>
        <w:pStyle w:val="a3"/>
        <w:rPr>
          <w:rFonts w:eastAsia="標楷體"/>
          <w:sz w:val="20"/>
        </w:rPr>
      </w:pPr>
    </w:p>
    <w:p w14:paraId="6C08F7BD" w14:textId="77777777" w:rsidR="005833E1" w:rsidRPr="006D3E9A" w:rsidRDefault="005833E1">
      <w:pPr>
        <w:pStyle w:val="a3"/>
        <w:rPr>
          <w:rFonts w:eastAsia="標楷體"/>
          <w:sz w:val="20"/>
        </w:rPr>
      </w:pPr>
    </w:p>
    <w:p w14:paraId="2F150E04" w14:textId="77777777" w:rsidR="005833E1" w:rsidRPr="006D3E9A" w:rsidRDefault="00000000">
      <w:pPr>
        <w:pStyle w:val="a3"/>
        <w:spacing w:before="36"/>
        <w:rPr>
          <w:rFonts w:eastAsia="標楷體"/>
          <w:sz w:val="20"/>
        </w:rPr>
      </w:pPr>
      <w:r w:rsidRPr="006D3E9A">
        <w:rPr>
          <w:rFonts w:eastAsia="標楷體"/>
          <w:noProof/>
        </w:rPr>
        <w:drawing>
          <wp:anchor distT="0" distB="0" distL="0" distR="0" simplePos="0" relativeHeight="251690496" behindDoc="1" locked="0" layoutInCell="1" allowOverlap="1" wp14:anchorId="33D6A996" wp14:editId="4D34A5ED">
            <wp:simplePos x="0" y="0"/>
            <wp:positionH relativeFrom="page">
              <wp:posOffset>621856</wp:posOffset>
            </wp:positionH>
            <wp:positionV relativeFrom="paragraph">
              <wp:posOffset>184254</wp:posOffset>
            </wp:positionV>
            <wp:extent cx="6108764" cy="141617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6108764" cy="1416177"/>
                    </a:xfrm>
                    <a:prstGeom prst="rect">
                      <a:avLst/>
                    </a:prstGeom>
                  </pic:spPr>
                </pic:pic>
              </a:graphicData>
            </a:graphic>
          </wp:anchor>
        </w:drawing>
      </w:r>
    </w:p>
    <w:p w14:paraId="55C768C6" w14:textId="77777777" w:rsidR="005833E1" w:rsidRPr="006D3E9A" w:rsidRDefault="005833E1">
      <w:pPr>
        <w:rPr>
          <w:rFonts w:eastAsia="標楷體"/>
          <w:sz w:val="20"/>
        </w:rPr>
        <w:sectPr w:rsidR="005833E1" w:rsidRPr="006D3E9A">
          <w:pgSz w:w="11900" w:h="16840"/>
          <w:pgMar w:top="780" w:right="460" w:bottom="280" w:left="460" w:header="0" w:footer="0" w:gutter="0"/>
          <w:cols w:space="720"/>
        </w:sectPr>
      </w:pPr>
    </w:p>
    <w:p w14:paraId="5E0B4C0B" w14:textId="77777777" w:rsidR="005833E1" w:rsidRPr="006D3E9A" w:rsidRDefault="005833E1">
      <w:pPr>
        <w:pStyle w:val="a3"/>
        <w:spacing w:before="230"/>
        <w:rPr>
          <w:rFonts w:eastAsia="標楷體"/>
          <w:sz w:val="32"/>
        </w:rPr>
      </w:pPr>
    </w:p>
    <w:p w14:paraId="72713336" w14:textId="77777777" w:rsidR="005833E1" w:rsidRPr="006D3E9A" w:rsidRDefault="00000000">
      <w:pPr>
        <w:ind w:left="408" w:right="408"/>
        <w:jc w:val="center"/>
        <w:rPr>
          <w:rFonts w:eastAsia="標楷體"/>
          <w:b/>
          <w:sz w:val="32"/>
        </w:rPr>
      </w:pPr>
      <w:r w:rsidRPr="006D3E9A">
        <w:rPr>
          <w:rFonts w:eastAsia="標楷體"/>
          <w:b/>
          <w:spacing w:val="-2"/>
          <w:sz w:val="32"/>
        </w:rPr>
        <w:t>Acknowledgement</w:t>
      </w:r>
    </w:p>
    <w:p w14:paraId="7BC68A10" w14:textId="77777777" w:rsidR="005833E1" w:rsidRPr="006D3E9A" w:rsidRDefault="005833E1">
      <w:pPr>
        <w:pStyle w:val="a3"/>
        <w:rPr>
          <w:rFonts w:eastAsia="標楷體"/>
          <w:b/>
          <w:sz w:val="32"/>
        </w:rPr>
      </w:pPr>
    </w:p>
    <w:p w14:paraId="0AAB73F0" w14:textId="77777777" w:rsidR="005833E1" w:rsidRPr="006D3E9A" w:rsidRDefault="005833E1">
      <w:pPr>
        <w:pStyle w:val="a3"/>
        <w:spacing w:before="243"/>
        <w:rPr>
          <w:rFonts w:eastAsia="標楷體"/>
          <w:b/>
          <w:sz w:val="32"/>
        </w:rPr>
      </w:pPr>
    </w:p>
    <w:p w14:paraId="6E8B75DB"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21888" behindDoc="0" locked="0" layoutInCell="1" allowOverlap="1" wp14:anchorId="77CE450B" wp14:editId="6B5F5058">
            <wp:simplePos x="0" y="0"/>
            <wp:positionH relativeFrom="page">
              <wp:posOffset>359806</wp:posOffset>
            </wp:positionH>
            <wp:positionV relativeFrom="paragraph">
              <wp:posOffset>4153</wp:posOffset>
            </wp:positionV>
            <wp:extent cx="6837678" cy="6837677"/>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The author wishes to express her deepest appreciation to her thesis advisor, A. P. Ta-Wei (David) Shou, for his inspiration and guidance throughout the course of this </w:t>
      </w:r>
      <w:r w:rsidRPr="006D3E9A">
        <w:rPr>
          <w:rFonts w:eastAsia="標楷體"/>
          <w:spacing w:val="-2"/>
        </w:rPr>
        <w:t>work.</w:t>
      </w:r>
    </w:p>
    <w:p w14:paraId="7735512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5"/>
        </w:rPr>
        <w:t xml:space="preserve"> </w:t>
      </w:r>
      <w:r w:rsidRPr="006D3E9A">
        <w:rPr>
          <w:rFonts w:eastAsia="標楷體"/>
        </w:rPr>
        <w:t>author</w:t>
      </w:r>
      <w:r w:rsidRPr="006D3E9A">
        <w:rPr>
          <w:rFonts w:eastAsia="標楷體"/>
          <w:spacing w:val="-15"/>
        </w:rPr>
        <w:t xml:space="preserve"> </w:t>
      </w:r>
      <w:r w:rsidRPr="006D3E9A">
        <w:rPr>
          <w:rFonts w:eastAsia="標楷體"/>
        </w:rPr>
        <w:t>would</w:t>
      </w:r>
      <w:r w:rsidRPr="006D3E9A">
        <w:rPr>
          <w:rFonts w:eastAsia="標楷體"/>
          <w:spacing w:val="-15"/>
        </w:rPr>
        <w:t xml:space="preserve"> </w:t>
      </w:r>
      <w:r w:rsidRPr="006D3E9A">
        <w:rPr>
          <w:rFonts w:eastAsia="標楷體"/>
        </w:rPr>
        <w:t>also</w:t>
      </w:r>
      <w:r w:rsidRPr="006D3E9A">
        <w:rPr>
          <w:rFonts w:eastAsia="標楷體"/>
          <w:spacing w:val="-15"/>
        </w:rPr>
        <w:t xml:space="preserve"> </w:t>
      </w:r>
      <w:r w:rsidRPr="006D3E9A">
        <w:rPr>
          <w:rFonts w:eastAsia="標楷體"/>
        </w:rPr>
        <w:t>like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express</w:t>
      </w:r>
      <w:r w:rsidRPr="006D3E9A">
        <w:rPr>
          <w:rFonts w:eastAsia="標楷體"/>
          <w:spacing w:val="-15"/>
        </w:rPr>
        <w:t xml:space="preserve"> </w:t>
      </w:r>
      <w:r w:rsidRPr="006D3E9A">
        <w:rPr>
          <w:rFonts w:eastAsia="標楷體"/>
        </w:rPr>
        <w:t>her</w:t>
      </w:r>
      <w:r w:rsidRPr="006D3E9A">
        <w:rPr>
          <w:rFonts w:eastAsia="標楷體"/>
          <w:spacing w:val="-14"/>
        </w:rPr>
        <w:t xml:space="preserve"> </w:t>
      </w:r>
      <w:r w:rsidRPr="006D3E9A">
        <w:rPr>
          <w:rFonts w:eastAsia="標楷體"/>
        </w:rPr>
        <w:t>gratitude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Prof.</w:t>
      </w:r>
      <w:r w:rsidRPr="006D3E9A">
        <w:rPr>
          <w:rFonts w:eastAsia="標楷體"/>
          <w:spacing w:val="-15"/>
        </w:rPr>
        <w:t xml:space="preserve"> </w:t>
      </w:r>
      <w:r w:rsidRPr="006D3E9A">
        <w:rPr>
          <w:rFonts w:eastAsia="標楷體"/>
        </w:rPr>
        <w:t>John</w:t>
      </w:r>
      <w:r w:rsidRPr="006D3E9A">
        <w:rPr>
          <w:rFonts w:eastAsia="標楷體"/>
          <w:spacing w:val="-15"/>
        </w:rPr>
        <w:t xml:space="preserve"> </w:t>
      </w:r>
      <w:r w:rsidRPr="006D3E9A">
        <w:rPr>
          <w:rFonts w:eastAsia="標楷體"/>
        </w:rPr>
        <w:t>Kun-Han</w:t>
      </w:r>
      <w:r w:rsidRPr="006D3E9A">
        <w:rPr>
          <w:rFonts w:eastAsia="標楷體"/>
          <w:spacing w:val="-14"/>
        </w:rPr>
        <w:t xml:space="preserve"> </w:t>
      </w:r>
      <w:r w:rsidRPr="006D3E9A">
        <w:rPr>
          <w:rFonts w:eastAsia="標楷體"/>
        </w:rPr>
        <w:t>Li,</w:t>
      </w:r>
      <w:r w:rsidRPr="006D3E9A">
        <w:rPr>
          <w:rFonts w:eastAsia="標楷體"/>
          <w:spacing w:val="-15"/>
        </w:rPr>
        <w:t xml:space="preserve"> </w:t>
      </w:r>
      <w:r w:rsidRPr="006D3E9A">
        <w:rPr>
          <w:rFonts w:eastAsia="標楷體"/>
        </w:rPr>
        <w:t>Prof. Chung-Hsin Liu for their valuable suggestions, Mr. Nicholas Francis Haggerty, and Miss Tarn Parker for their help with proofreading.</w:t>
      </w:r>
    </w:p>
    <w:p w14:paraId="5378776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Finally,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author</w:t>
      </w:r>
      <w:r w:rsidRPr="006D3E9A">
        <w:rPr>
          <w:rFonts w:eastAsia="標楷體"/>
          <w:spacing w:val="-9"/>
        </w:rPr>
        <w:t xml:space="preserve"> </w:t>
      </w:r>
      <w:r w:rsidRPr="006D3E9A">
        <w:rPr>
          <w:rFonts w:eastAsia="標楷體"/>
        </w:rPr>
        <w:t>must</w:t>
      </w:r>
      <w:r w:rsidRPr="006D3E9A">
        <w:rPr>
          <w:rFonts w:eastAsia="標楷體"/>
          <w:spacing w:val="-9"/>
        </w:rPr>
        <w:t xml:space="preserve"> </w:t>
      </w:r>
      <w:r w:rsidRPr="006D3E9A">
        <w:rPr>
          <w:rFonts w:eastAsia="標楷體"/>
        </w:rPr>
        <w:t>express</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very</w:t>
      </w:r>
      <w:r w:rsidRPr="006D3E9A">
        <w:rPr>
          <w:rFonts w:eastAsia="標楷體"/>
          <w:spacing w:val="-9"/>
        </w:rPr>
        <w:t xml:space="preserve"> </w:t>
      </w:r>
      <w:r w:rsidRPr="006D3E9A">
        <w:rPr>
          <w:rFonts w:eastAsia="標楷體"/>
        </w:rPr>
        <w:t>profound</w:t>
      </w:r>
      <w:r w:rsidRPr="006D3E9A">
        <w:rPr>
          <w:rFonts w:eastAsia="標楷體"/>
          <w:spacing w:val="-9"/>
        </w:rPr>
        <w:t xml:space="preserve"> </w:t>
      </w:r>
      <w:r w:rsidRPr="006D3E9A">
        <w:rPr>
          <w:rFonts w:eastAsia="標楷體"/>
        </w:rPr>
        <w:t>gratitude</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parents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for providing her with unfailing support and continuous encouragement throughout her years of study and through the process of researching and writing this thesis. This accomplishment would not have been possible without them.</w:t>
      </w:r>
    </w:p>
    <w:p w14:paraId="4F888F17" w14:textId="77777777" w:rsidR="005833E1" w:rsidRPr="006D3E9A" w:rsidRDefault="005833E1">
      <w:pPr>
        <w:pStyle w:val="a3"/>
        <w:rPr>
          <w:rFonts w:eastAsia="標楷體"/>
        </w:rPr>
      </w:pPr>
    </w:p>
    <w:p w14:paraId="44E650CD" w14:textId="77777777" w:rsidR="005833E1" w:rsidRPr="006D3E9A" w:rsidRDefault="005833E1">
      <w:pPr>
        <w:pStyle w:val="a3"/>
        <w:rPr>
          <w:rFonts w:eastAsia="標楷體"/>
        </w:rPr>
      </w:pPr>
    </w:p>
    <w:p w14:paraId="52B6B472" w14:textId="77777777" w:rsidR="005833E1" w:rsidRPr="006D3E9A" w:rsidRDefault="00000000">
      <w:pPr>
        <w:pStyle w:val="a3"/>
        <w:ind w:left="1335"/>
        <w:rPr>
          <w:rFonts w:eastAsia="標楷體"/>
        </w:rPr>
      </w:pPr>
      <w:r w:rsidRPr="006D3E9A">
        <w:rPr>
          <w:rFonts w:eastAsia="標楷體"/>
        </w:rPr>
        <w:t>Yi-Ting</w:t>
      </w:r>
      <w:r w:rsidRPr="006D3E9A">
        <w:rPr>
          <w:rFonts w:eastAsia="標楷體"/>
          <w:spacing w:val="-1"/>
        </w:rPr>
        <w:t xml:space="preserve"> </w:t>
      </w:r>
      <w:r w:rsidRPr="006D3E9A">
        <w:rPr>
          <w:rFonts w:eastAsia="標楷體"/>
          <w:spacing w:val="-5"/>
        </w:rPr>
        <w:t>Kuo</w:t>
      </w:r>
    </w:p>
    <w:p w14:paraId="46354970" w14:textId="77777777" w:rsidR="005833E1" w:rsidRPr="006D3E9A" w:rsidRDefault="005833E1">
      <w:pPr>
        <w:rPr>
          <w:rFonts w:eastAsia="標楷體"/>
        </w:rPr>
        <w:sectPr w:rsidR="005833E1" w:rsidRPr="006D3E9A">
          <w:headerReference w:type="even" r:id="rId23"/>
          <w:headerReference w:type="default" r:id="rId24"/>
          <w:pgSz w:w="11900" w:h="16840"/>
          <w:pgMar w:top="1080" w:right="460" w:bottom="280" w:left="460" w:header="862" w:footer="0" w:gutter="0"/>
          <w:pgNumType w:start="1"/>
          <w:cols w:space="720"/>
        </w:sectPr>
      </w:pPr>
    </w:p>
    <w:p w14:paraId="054F273B" w14:textId="77777777" w:rsidR="005833E1" w:rsidRPr="006D3E9A" w:rsidRDefault="005833E1">
      <w:pPr>
        <w:pStyle w:val="a3"/>
        <w:rPr>
          <w:rFonts w:eastAsia="標楷體"/>
          <w:sz w:val="20"/>
        </w:rPr>
      </w:pPr>
    </w:p>
    <w:p w14:paraId="48A0B83B" w14:textId="77777777" w:rsidR="005833E1" w:rsidRPr="006D3E9A" w:rsidRDefault="005833E1">
      <w:pPr>
        <w:pStyle w:val="a3"/>
        <w:rPr>
          <w:rFonts w:eastAsia="標楷體"/>
          <w:sz w:val="20"/>
        </w:rPr>
      </w:pPr>
    </w:p>
    <w:p w14:paraId="58C8994E" w14:textId="77777777" w:rsidR="005833E1" w:rsidRPr="006D3E9A" w:rsidRDefault="005833E1">
      <w:pPr>
        <w:pStyle w:val="a3"/>
        <w:rPr>
          <w:rFonts w:eastAsia="標楷體"/>
          <w:sz w:val="20"/>
        </w:rPr>
      </w:pPr>
    </w:p>
    <w:p w14:paraId="22AE386E" w14:textId="77777777" w:rsidR="005833E1" w:rsidRPr="006D3E9A" w:rsidRDefault="005833E1">
      <w:pPr>
        <w:pStyle w:val="a3"/>
        <w:rPr>
          <w:rFonts w:eastAsia="標楷體"/>
          <w:sz w:val="20"/>
        </w:rPr>
      </w:pPr>
    </w:p>
    <w:p w14:paraId="10B78771" w14:textId="77777777" w:rsidR="005833E1" w:rsidRPr="006D3E9A" w:rsidRDefault="005833E1">
      <w:pPr>
        <w:pStyle w:val="a3"/>
        <w:rPr>
          <w:rFonts w:eastAsia="標楷體"/>
          <w:sz w:val="20"/>
        </w:rPr>
      </w:pPr>
    </w:p>
    <w:p w14:paraId="6BD3A55B" w14:textId="77777777" w:rsidR="005833E1" w:rsidRPr="006D3E9A" w:rsidRDefault="005833E1">
      <w:pPr>
        <w:pStyle w:val="a3"/>
        <w:rPr>
          <w:rFonts w:eastAsia="標楷體"/>
          <w:sz w:val="20"/>
        </w:rPr>
      </w:pPr>
    </w:p>
    <w:p w14:paraId="317B93D0" w14:textId="77777777" w:rsidR="005833E1" w:rsidRPr="006D3E9A" w:rsidRDefault="005833E1">
      <w:pPr>
        <w:pStyle w:val="a3"/>
        <w:rPr>
          <w:rFonts w:eastAsia="標楷體"/>
          <w:sz w:val="20"/>
        </w:rPr>
      </w:pPr>
    </w:p>
    <w:p w14:paraId="6CE260DC" w14:textId="77777777" w:rsidR="005833E1" w:rsidRPr="006D3E9A" w:rsidRDefault="005833E1">
      <w:pPr>
        <w:pStyle w:val="a3"/>
        <w:rPr>
          <w:rFonts w:eastAsia="標楷體"/>
          <w:sz w:val="20"/>
        </w:rPr>
      </w:pPr>
    </w:p>
    <w:p w14:paraId="43AAD102" w14:textId="77777777" w:rsidR="005833E1" w:rsidRPr="006D3E9A" w:rsidRDefault="005833E1">
      <w:pPr>
        <w:pStyle w:val="a3"/>
        <w:rPr>
          <w:rFonts w:eastAsia="標楷體"/>
          <w:sz w:val="20"/>
        </w:rPr>
      </w:pPr>
    </w:p>
    <w:p w14:paraId="0B210196" w14:textId="77777777" w:rsidR="005833E1" w:rsidRPr="006D3E9A" w:rsidRDefault="005833E1">
      <w:pPr>
        <w:pStyle w:val="a3"/>
        <w:rPr>
          <w:rFonts w:eastAsia="標楷體"/>
          <w:sz w:val="20"/>
        </w:rPr>
      </w:pPr>
    </w:p>
    <w:p w14:paraId="0C469264" w14:textId="77777777" w:rsidR="005833E1" w:rsidRPr="006D3E9A" w:rsidRDefault="005833E1">
      <w:pPr>
        <w:pStyle w:val="a3"/>
        <w:rPr>
          <w:rFonts w:eastAsia="標楷體"/>
          <w:sz w:val="20"/>
        </w:rPr>
      </w:pPr>
    </w:p>
    <w:p w14:paraId="0A6AB0F7" w14:textId="77777777" w:rsidR="005833E1" w:rsidRPr="006D3E9A" w:rsidRDefault="005833E1">
      <w:pPr>
        <w:pStyle w:val="a3"/>
        <w:rPr>
          <w:rFonts w:eastAsia="標楷體"/>
          <w:sz w:val="20"/>
        </w:rPr>
      </w:pPr>
    </w:p>
    <w:p w14:paraId="3A13B4C5" w14:textId="77777777" w:rsidR="005833E1" w:rsidRPr="006D3E9A" w:rsidRDefault="005833E1">
      <w:pPr>
        <w:pStyle w:val="a3"/>
        <w:rPr>
          <w:rFonts w:eastAsia="標楷體"/>
          <w:sz w:val="20"/>
        </w:rPr>
      </w:pPr>
    </w:p>
    <w:p w14:paraId="210AB685" w14:textId="77777777" w:rsidR="005833E1" w:rsidRPr="006D3E9A" w:rsidRDefault="005833E1">
      <w:pPr>
        <w:pStyle w:val="a3"/>
        <w:rPr>
          <w:rFonts w:eastAsia="標楷體"/>
          <w:sz w:val="20"/>
        </w:rPr>
      </w:pPr>
    </w:p>
    <w:p w14:paraId="3308D4B3" w14:textId="77777777" w:rsidR="005833E1" w:rsidRPr="006D3E9A" w:rsidRDefault="005833E1">
      <w:pPr>
        <w:pStyle w:val="a3"/>
        <w:rPr>
          <w:rFonts w:eastAsia="標楷體"/>
          <w:sz w:val="20"/>
        </w:rPr>
      </w:pPr>
    </w:p>
    <w:p w14:paraId="74D49C55" w14:textId="77777777" w:rsidR="005833E1" w:rsidRPr="006D3E9A" w:rsidRDefault="005833E1">
      <w:pPr>
        <w:pStyle w:val="a3"/>
        <w:rPr>
          <w:rFonts w:eastAsia="標楷體"/>
          <w:sz w:val="20"/>
        </w:rPr>
      </w:pPr>
    </w:p>
    <w:p w14:paraId="1B7E69C2" w14:textId="77777777" w:rsidR="005833E1" w:rsidRPr="006D3E9A" w:rsidRDefault="005833E1">
      <w:pPr>
        <w:pStyle w:val="a3"/>
        <w:rPr>
          <w:rFonts w:eastAsia="標楷體"/>
          <w:sz w:val="20"/>
        </w:rPr>
      </w:pPr>
    </w:p>
    <w:p w14:paraId="5BABFB23" w14:textId="77777777" w:rsidR="005833E1" w:rsidRPr="006D3E9A" w:rsidRDefault="005833E1">
      <w:pPr>
        <w:pStyle w:val="a3"/>
        <w:rPr>
          <w:rFonts w:eastAsia="標楷體"/>
          <w:sz w:val="20"/>
        </w:rPr>
      </w:pPr>
    </w:p>
    <w:p w14:paraId="6FCE4860" w14:textId="77777777" w:rsidR="005833E1" w:rsidRPr="006D3E9A" w:rsidRDefault="005833E1">
      <w:pPr>
        <w:pStyle w:val="a3"/>
        <w:rPr>
          <w:rFonts w:eastAsia="標楷體"/>
          <w:sz w:val="20"/>
        </w:rPr>
      </w:pPr>
    </w:p>
    <w:p w14:paraId="57BB82D6" w14:textId="77777777" w:rsidR="005833E1" w:rsidRPr="006D3E9A" w:rsidRDefault="005833E1">
      <w:pPr>
        <w:pStyle w:val="a3"/>
        <w:rPr>
          <w:rFonts w:eastAsia="標楷體"/>
          <w:sz w:val="20"/>
        </w:rPr>
      </w:pPr>
    </w:p>
    <w:p w14:paraId="4F971E3D" w14:textId="77777777" w:rsidR="005833E1" w:rsidRPr="006D3E9A" w:rsidRDefault="005833E1">
      <w:pPr>
        <w:pStyle w:val="a3"/>
        <w:rPr>
          <w:rFonts w:eastAsia="標楷體"/>
          <w:sz w:val="20"/>
        </w:rPr>
      </w:pPr>
    </w:p>
    <w:p w14:paraId="736FE379" w14:textId="77777777" w:rsidR="005833E1" w:rsidRPr="006D3E9A" w:rsidRDefault="005833E1">
      <w:pPr>
        <w:pStyle w:val="a3"/>
        <w:rPr>
          <w:rFonts w:eastAsia="標楷體"/>
          <w:sz w:val="20"/>
        </w:rPr>
      </w:pPr>
    </w:p>
    <w:p w14:paraId="26768694" w14:textId="77777777" w:rsidR="005833E1" w:rsidRPr="006D3E9A" w:rsidRDefault="005833E1">
      <w:pPr>
        <w:pStyle w:val="a3"/>
        <w:rPr>
          <w:rFonts w:eastAsia="標楷體"/>
          <w:sz w:val="20"/>
        </w:rPr>
      </w:pPr>
    </w:p>
    <w:p w14:paraId="2C15ABB7" w14:textId="77777777" w:rsidR="005833E1" w:rsidRPr="006D3E9A" w:rsidRDefault="005833E1">
      <w:pPr>
        <w:pStyle w:val="a3"/>
        <w:rPr>
          <w:rFonts w:eastAsia="標楷體"/>
          <w:sz w:val="20"/>
        </w:rPr>
      </w:pPr>
    </w:p>
    <w:p w14:paraId="56695E0D" w14:textId="77777777" w:rsidR="005833E1" w:rsidRPr="006D3E9A" w:rsidRDefault="005833E1">
      <w:pPr>
        <w:pStyle w:val="a3"/>
        <w:spacing w:before="59" w:after="1"/>
        <w:rPr>
          <w:rFonts w:eastAsia="標楷體"/>
          <w:sz w:val="20"/>
        </w:rPr>
      </w:pPr>
    </w:p>
    <w:p w14:paraId="2349F902"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FD91DE4" wp14:editId="775CAB43">
            <wp:extent cx="6108764" cy="141617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 cstate="print"/>
                    <a:stretch>
                      <a:fillRect/>
                    </a:stretch>
                  </pic:blipFill>
                  <pic:spPr>
                    <a:xfrm>
                      <a:off x="0" y="0"/>
                      <a:ext cx="6108764" cy="1416177"/>
                    </a:xfrm>
                    <a:prstGeom prst="rect">
                      <a:avLst/>
                    </a:prstGeom>
                  </pic:spPr>
                </pic:pic>
              </a:graphicData>
            </a:graphic>
          </wp:inline>
        </w:drawing>
      </w:r>
    </w:p>
    <w:p w14:paraId="67E284DC"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80FE288" w14:textId="77777777" w:rsidR="005833E1" w:rsidRPr="006D3E9A" w:rsidRDefault="00000000">
      <w:pPr>
        <w:pStyle w:val="1"/>
        <w:rPr>
          <w:rFonts w:eastAsia="標楷體"/>
        </w:rPr>
      </w:pPr>
      <w:bookmarkStart w:id="1" w:name="_TOC_250027"/>
      <w:bookmarkEnd w:id="1"/>
      <w:r w:rsidRPr="006D3E9A">
        <w:rPr>
          <w:rFonts w:eastAsia="標楷體"/>
          <w:spacing w:val="-2"/>
        </w:rPr>
        <w:lastRenderedPageBreak/>
        <w:t>Abstract</w:t>
      </w:r>
    </w:p>
    <w:p w14:paraId="147269DB" w14:textId="77777777" w:rsidR="005833E1" w:rsidRPr="006D3E9A" w:rsidRDefault="005833E1">
      <w:pPr>
        <w:pStyle w:val="a3"/>
        <w:rPr>
          <w:rFonts w:eastAsia="標楷體"/>
          <w:b/>
          <w:sz w:val="32"/>
        </w:rPr>
      </w:pPr>
    </w:p>
    <w:p w14:paraId="0453A026" w14:textId="77777777" w:rsidR="005833E1" w:rsidRPr="006D3E9A" w:rsidRDefault="005833E1">
      <w:pPr>
        <w:pStyle w:val="a3"/>
        <w:spacing w:before="243"/>
        <w:rPr>
          <w:rFonts w:eastAsia="標楷體"/>
          <w:b/>
          <w:sz w:val="32"/>
        </w:rPr>
      </w:pPr>
    </w:p>
    <w:p w14:paraId="17337E04"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22912" behindDoc="0" locked="0" layoutInCell="1" allowOverlap="1" wp14:anchorId="392317DC" wp14:editId="429A3B00">
            <wp:simplePos x="0" y="0"/>
            <wp:positionH relativeFrom="page">
              <wp:posOffset>359806</wp:posOffset>
            </wp:positionH>
            <wp:positionV relativeFrom="paragraph">
              <wp:posOffset>156533</wp:posOffset>
            </wp:positionV>
            <wp:extent cx="6837678" cy="6837677"/>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Most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transaction</w:t>
      </w:r>
      <w:r w:rsidRPr="006D3E9A">
        <w:rPr>
          <w:rFonts w:eastAsia="標楷體"/>
          <w:spacing w:val="-3"/>
        </w:rPr>
        <w:t xml:space="preserve"> </w:t>
      </w:r>
      <w:r w:rsidRPr="006D3E9A">
        <w:rPr>
          <w:rFonts w:eastAsia="標楷體"/>
        </w:rPr>
        <w:t>media</w:t>
      </w:r>
      <w:r w:rsidRPr="006D3E9A">
        <w:rPr>
          <w:rFonts w:eastAsia="標楷體"/>
          <w:spacing w:val="-3"/>
        </w:rPr>
        <w:t xml:space="preserve"> </w:t>
      </w:r>
      <w:r w:rsidRPr="006D3E9A">
        <w:rPr>
          <w:rFonts w:eastAsia="標楷體"/>
        </w:rPr>
        <w:t>we</w:t>
      </w:r>
      <w:r w:rsidRPr="006D3E9A">
        <w:rPr>
          <w:rFonts w:eastAsia="標楷體"/>
          <w:spacing w:val="-3"/>
        </w:rPr>
        <w:t xml:space="preserve"> </w:t>
      </w:r>
      <w:r w:rsidRPr="006D3E9A">
        <w:rPr>
          <w:rFonts w:eastAsia="標楷體"/>
        </w:rPr>
        <w:t>use</w:t>
      </w:r>
      <w:r w:rsidRPr="006D3E9A">
        <w:rPr>
          <w:rFonts w:eastAsia="標楷體"/>
          <w:spacing w:val="-3"/>
        </w:rPr>
        <w:t xml:space="preserve"> </w:t>
      </w:r>
      <w:r w:rsidRPr="006D3E9A">
        <w:rPr>
          <w:rFonts w:eastAsia="標楷體"/>
        </w:rPr>
        <w:t>in</w:t>
      </w:r>
      <w:r w:rsidRPr="006D3E9A">
        <w:rPr>
          <w:rFonts w:eastAsia="標楷體"/>
          <w:spacing w:val="-3"/>
        </w:rPr>
        <w:t xml:space="preserve"> </w:t>
      </w:r>
      <w:r w:rsidRPr="006D3E9A">
        <w:rPr>
          <w:rFonts w:eastAsia="標楷體"/>
        </w:rPr>
        <w:t>short-term</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such</w:t>
      </w:r>
      <w:r w:rsidRPr="006D3E9A">
        <w:rPr>
          <w:rFonts w:eastAsia="標楷體"/>
          <w:spacing w:val="-3"/>
        </w:rPr>
        <w:t xml:space="preserve"> </w:t>
      </w:r>
      <w:r w:rsidRPr="006D3E9A">
        <w:rPr>
          <w:rFonts w:eastAsia="標楷體"/>
        </w:rPr>
        <w:t>as</w:t>
      </w:r>
      <w:r w:rsidRPr="006D3E9A">
        <w:rPr>
          <w:rFonts w:eastAsia="標楷體"/>
          <w:spacing w:val="-3"/>
        </w:rPr>
        <w:t xml:space="preserve"> </w:t>
      </w:r>
      <w:r w:rsidRPr="006D3E9A">
        <w:rPr>
          <w:rFonts w:eastAsia="標楷體"/>
        </w:rPr>
        <w:t>tokens</w:t>
      </w:r>
      <w:r w:rsidRPr="006D3E9A">
        <w:rPr>
          <w:rFonts w:eastAsia="標楷體"/>
          <w:spacing w:val="-3"/>
        </w:rPr>
        <w:t xml:space="preserve"> </w:t>
      </w:r>
      <w:r w:rsidRPr="006D3E9A">
        <w:rPr>
          <w:rFonts w:eastAsia="標楷體"/>
        </w:rPr>
        <w:t>used</w:t>
      </w:r>
      <w:r w:rsidRPr="006D3E9A">
        <w:rPr>
          <w:rFonts w:eastAsia="標楷體"/>
          <w:spacing w:val="-3"/>
        </w:rPr>
        <w:t xml:space="preserve"> </w:t>
      </w:r>
      <w:r w:rsidRPr="006D3E9A">
        <w:rPr>
          <w:rFonts w:eastAsia="標楷體"/>
        </w:rPr>
        <w:t>in school fairs or coupons, are often time-consuming, resource-wasting and labor- intensive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make.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transaction</w:t>
      </w:r>
      <w:r w:rsidRPr="006D3E9A">
        <w:rPr>
          <w:rFonts w:eastAsia="標楷體"/>
          <w:spacing w:val="-15"/>
        </w:rPr>
        <w:t xml:space="preserve"> </w:t>
      </w:r>
      <w:r w:rsidRPr="006D3E9A">
        <w:rPr>
          <w:rFonts w:eastAsia="標楷體"/>
        </w:rPr>
        <w:t>mediums</w:t>
      </w:r>
      <w:r w:rsidRPr="006D3E9A">
        <w:rPr>
          <w:rFonts w:eastAsia="標楷體"/>
          <w:spacing w:val="-15"/>
        </w:rPr>
        <w:t xml:space="preserve"> </w:t>
      </w:r>
      <w:r w:rsidRPr="006D3E9A">
        <w:rPr>
          <w:rFonts w:eastAsia="標楷體"/>
        </w:rPr>
        <w:t>lose</w:t>
      </w:r>
      <w:r w:rsidRPr="006D3E9A">
        <w:rPr>
          <w:rFonts w:eastAsia="標楷體"/>
          <w:spacing w:val="-15"/>
        </w:rPr>
        <w:t xml:space="preserve"> </w:t>
      </w:r>
      <w:r w:rsidRPr="006D3E9A">
        <w:rPr>
          <w:rFonts w:eastAsia="標楷體"/>
        </w:rPr>
        <w:t>their</w:t>
      </w:r>
      <w:r w:rsidRPr="006D3E9A">
        <w:rPr>
          <w:rFonts w:eastAsia="標楷體"/>
          <w:spacing w:val="-15"/>
        </w:rPr>
        <w:t xml:space="preserve"> </w:t>
      </w:r>
      <w:r w:rsidRPr="006D3E9A">
        <w:rPr>
          <w:rFonts w:eastAsia="標楷體"/>
        </w:rPr>
        <w:t>value</w:t>
      </w:r>
      <w:r w:rsidRPr="006D3E9A">
        <w:rPr>
          <w:rFonts w:eastAsia="標楷體"/>
          <w:spacing w:val="-15"/>
        </w:rPr>
        <w:t xml:space="preserve"> </w:t>
      </w:r>
      <w:r w:rsidRPr="006D3E9A">
        <w:rPr>
          <w:rFonts w:eastAsia="標楷體"/>
        </w:rPr>
        <w:t>soon</w:t>
      </w:r>
      <w:r w:rsidRPr="006D3E9A">
        <w:rPr>
          <w:rFonts w:eastAsia="標楷體"/>
          <w:spacing w:val="-15"/>
        </w:rPr>
        <w:t xml:space="preserve"> </w:t>
      </w:r>
      <w:r w:rsidRPr="006D3E9A">
        <w:rPr>
          <w:rFonts w:eastAsia="標楷體"/>
        </w:rPr>
        <w:t>after</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event</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over, which is not cost-effective. The present paper uses design science research to propose a</w:t>
      </w:r>
      <w:r w:rsidRPr="006D3E9A">
        <w:rPr>
          <w:rFonts w:eastAsia="標楷體"/>
          <w:spacing w:val="-3"/>
        </w:rPr>
        <w:t xml:space="preserve"> </w:t>
      </w:r>
      <w:r w:rsidRPr="006D3E9A">
        <w:rPr>
          <w:rFonts w:eastAsia="標楷體"/>
        </w:rPr>
        <w:t>business</w:t>
      </w:r>
      <w:r w:rsidRPr="006D3E9A">
        <w:rPr>
          <w:rFonts w:eastAsia="標楷體"/>
          <w:spacing w:val="-3"/>
        </w:rPr>
        <w:t xml:space="preserve"> </w:t>
      </w:r>
      <w:r w:rsidRPr="006D3E9A">
        <w:rPr>
          <w:rFonts w:eastAsia="標楷體"/>
        </w:rPr>
        <w:t>process</w:t>
      </w:r>
      <w:r w:rsidRPr="006D3E9A">
        <w:rPr>
          <w:rFonts w:eastAsia="標楷體"/>
          <w:spacing w:val="-3"/>
        </w:rPr>
        <w:t xml:space="preserve"> </w:t>
      </w:r>
      <w:r w:rsidRPr="006D3E9A">
        <w:rPr>
          <w:rFonts w:eastAsia="標楷體"/>
        </w:rPr>
        <w:t>structure</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using</w:t>
      </w:r>
      <w:r w:rsidRPr="006D3E9A">
        <w:rPr>
          <w:rFonts w:eastAsia="標楷體"/>
          <w:spacing w:val="-3"/>
        </w:rPr>
        <w:t xml:space="preserve"> </w:t>
      </w:r>
      <w:r w:rsidRPr="006D3E9A">
        <w:rPr>
          <w:rFonts w:eastAsia="標楷體"/>
        </w:rPr>
        <w:t>Hyperledger</w:t>
      </w:r>
      <w:r w:rsidRPr="006D3E9A">
        <w:rPr>
          <w:rFonts w:eastAsia="標楷體"/>
          <w:spacing w:val="-3"/>
        </w:rPr>
        <w:t xml:space="preserve"> </w:t>
      </w:r>
      <w:r w:rsidRPr="006D3E9A">
        <w:rPr>
          <w:rFonts w:eastAsia="標楷體"/>
        </w:rPr>
        <w:t>Fabric</w:t>
      </w:r>
      <w:r w:rsidRPr="006D3E9A">
        <w:rPr>
          <w:rFonts w:eastAsia="標楷體"/>
          <w:spacing w:val="-3"/>
        </w:rPr>
        <w:t xml:space="preserve"> </w:t>
      </w:r>
      <w:r w:rsidRPr="006D3E9A">
        <w:rPr>
          <w:rFonts w:eastAsia="標楷體"/>
        </w:rPr>
        <w:t>to</w:t>
      </w:r>
      <w:r w:rsidRPr="006D3E9A">
        <w:rPr>
          <w:rFonts w:eastAsia="標楷體"/>
          <w:spacing w:val="-3"/>
        </w:rPr>
        <w:t xml:space="preserve"> </w:t>
      </w:r>
      <w:r w:rsidRPr="006D3E9A">
        <w:rPr>
          <w:rFonts w:eastAsia="標楷體"/>
        </w:rPr>
        <w:t>track</w:t>
      </w:r>
      <w:r w:rsidRPr="006D3E9A">
        <w:rPr>
          <w:rFonts w:eastAsia="標楷體"/>
          <w:spacing w:val="-3"/>
        </w:rPr>
        <w:t xml:space="preserve"> </w:t>
      </w:r>
      <w:r w:rsidRPr="006D3E9A">
        <w:rPr>
          <w:rFonts w:eastAsia="標楷體"/>
        </w:rPr>
        <w:t>transactions</w:t>
      </w:r>
      <w:r w:rsidRPr="006D3E9A">
        <w:rPr>
          <w:rFonts w:eastAsia="標楷體"/>
          <w:spacing w:val="-3"/>
        </w:rPr>
        <w:t xml:space="preserve"> </w:t>
      </w:r>
      <w:r w:rsidRPr="006D3E9A">
        <w:rPr>
          <w:rFonts w:eastAsia="標楷體"/>
        </w:rPr>
        <w:t>for</w:t>
      </w:r>
      <w:r w:rsidRPr="006D3E9A">
        <w:rPr>
          <w:rFonts w:eastAsia="標楷體"/>
          <w:spacing w:val="-3"/>
        </w:rPr>
        <w:t xml:space="preserve"> </w:t>
      </w:r>
      <w:r w:rsidRPr="006D3E9A">
        <w:rPr>
          <w:rFonts w:eastAsia="標楷體"/>
        </w:rPr>
        <w:t>short term</w:t>
      </w:r>
      <w:r w:rsidRPr="006D3E9A">
        <w:rPr>
          <w:rFonts w:eastAsia="標楷體"/>
          <w:spacing w:val="-1"/>
        </w:rPr>
        <w:t xml:space="preserve"> </w:t>
      </w:r>
      <w:proofErr w:type="gramStart"/>
      <w:r w:rsidRPr="006D3E9A">
        <w:rPr>
          <w:rFonts w:eastAsia="標楷體"/>
        </w:rPr>
        <w:t>events,</w:t>
      </w:r>
      <w:r w:rsidRPr="006D3E9A">
        <w:rPr>
          <w:rFonts w:eastAsia="標楷體"/>
          <w:spacing w:val="-1"/>
        </w:rPr>
        <w:t xml:space="preserve"> </w:t>
      </w:r>
      <w:r w:rsidRPr="006D3E9A">
        <w:rPr>
          <w:rFonts w:eastAsia="標楷體"/>
        </w:rPr>
        <w:t>and</w:t>
      </w:r>
      <w:proofErr w:type="gramEnd"/>
      <w:r w:rsidRPr="006D3E9A">
        <w:rPr>
          <w:rFonts w:eastAsia="標楷體"/>
          <w:spacing w:val="-1"/>
        </w:rPr>
        <w:t xml:space="preserve"> </w:t>
      </w:r>
      <w:r w:rsidRPr="006D3E9A">
        <w:rPr>
          <w:rFonts w:eastAsia="標楷體"/>
        </w:rPr>
        <w:t>takes</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further</w:t>
      </w:r>
      <w:r w:rsidRPr="006D3E9A">
        <w:rPr>
          <w:rFonts w:eastAsia="標楷體"/>
          <w:spacing w:val="-1"/>
        </w:rPr>
        <w:t xml:space="preserve"> </w:t>
      </w:r>
      <w:r w:rsidRPr="006D3E9A">
        <w:rPr>
          <w:rFonts w:eastAsia="標楷體"/>
        </w:rPr>
        <w:t>step</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develop</w:t>
      </w:r>
      <w:r w:rsidRPr="006D3E9A">
        <w:rPr>
          <w:rFonts w:eastAsia="標楷體"/>
          <w:spacing w:val="-1"/>
        </w:rPr>
        <w:t xml:space="preserve"> </w:t>
      </w:r>
      <w:r w:rsidRPr="006D3E9A">
        <w:rPr>
          <w:rFonts w:eastAsia="標楷體"/>
        </w:rPr>
        <w:t>an</w:t>
      </w:r>
      <w:r w:rsidRPr="006D3E9A">
        <w:rPr>
          <w:rFonts w:eastAsia="標楷體"/>
          <w:spacing w:val="-1"/>
        </w:rPr>
        <w:t xml:space="preserve"> </w:t>
      </w:r>
      <w:r w:rsidRPr="006D3E9A">
        <w:rPr>
          <w:rFonts w:eastAsia="標楷體"/>
        </w:rPr>
        <w:t>Ansible</w:t>
      </w:r>
      <w:r w:rsidRPr="006D3E9A">
        <w:rPr>
          <w:rFonts w:eastAsia="標楷體"/>
          <w:spacing w:val="-1"/>
        </w:rPr>
        <w:t xml:space="preserve"> </w:t>
      </w:r>
      <w:r w:rsidRPr="006D3E9A">
        <w:rPr>
          <w:rFonts w:eastAsia="標楷體"/>
        </w:rPr>
        <w:t>playbook</w:t>
      </w:r>
      <w:r w:rsidRPr="006D3E9A">
        <w:rPr>
          <w:rFonts w:eastAsia="標楷體"/>
          <w:spacing w:val="-1"/>
        </w:rPr>
        <w:t xml:space="preserve"> </w:t>
      </w:r>
      <w:r w:rsidRPr="006D3E9A">
        <w:rPr>
          <w:rFonts w:eastAsia="標楷體"/>
        </w:rPr>
        <w:t>for</w:t>
      </w:r>
      <w:r w:rsidRPr="006D3E9A">
        <w:rPr>
          <w:rFonts w:eastAsia="標楷體"/>
          <w:spacing w:val="-1"/>
        </w:rPr>
        <w:t xml:space="preserve"> </w:t>
      </w:r>
      <w:r w:rsidRPr="006D3E9A">
        <w:rPr>
          <w:rFonts w:eastAsia="標楷體"/>
        </w:rPr>
        <w:t xml:space="preserve">automatically setting up </w:t>
      </w:r>
      <w:proofErr w:type="spellStart"/>
      <w:r w:rsidRPr="006D3E9A">
        <w:rPr>
          <w:rFonts w:eastAsia="標楷體"/>
        </w:rPr>
        <w:t>DApp</w:t>
      </w:r>
      <w:proofErr w:type="spellEnd"/>
      <w:r w:rsidRPr="006D3E9A">
        <w:rPr>
          <w:rFonts w:eastAsia="標楷體"/>
        </w:rPr>
        <w:t xml:space="preserve"> servers and configuring a </w:t>
      </w:r>
      <w:proofErr w:type="spellStart"/>
      <w:r w:rsidRPr="006D3E9A">
        <w:rPr>
          <w:rFonts w:eastAsia="標楷體"/>
        </w:rPr>
        <w:t>HAproxy</w:t>
      </w:r>
      <w:proofErr w:type="spellEnd"/>
      <w:r w:rsidRPr="006D3E9A">
        <w:rPr>
          <w:rFonts w:eastAsia="標楷體"/>
        </w:rPr>
        <w:t xml:space="preserve"> server for load balancing. The designed Ansible playbook results in setting up the servers within 37 seconds, and automatically scaling up to add a new server within 42 seconds in case of emergency.</w:t>
      </w:r>
    </w:p>
    <w:p w14:paraId="2D761960" w14:textId="77777777" w:rsidR="005833E1" w:rsidRPr="006D3E9A" w:rsidRDefault="005833E1">
      <w:pPr>
        <w:pStyle w:val="a3"/>
        <w:rPr>
          <w:rFonts w:eastAsia="標楷體"/>
        </w:rPr>
      </w:pPr>
    </w:p>
    <w:p w14:paraId="26B83B03" w14:textId="77777777" w:rsidR="005833E1" w:rsidRPr="006D3E9A" w:rsidRDefault="005833E1">
      <w:pPr>
        <w:pStyle w:val="a3"/>
        <w:rPr>
          <w:rFonts w:eastAsia="標楷體"/>
        </w:rPr>
      </w:pPr>
    </w:p>
    <w:p w14:paraId="04BCB258" w14:textId="77777777" w:rsidR="005833E1" w:rsidRPr="006D3E9A" w:rsidRDefault="00000000">
      <w:pPr>
        <w:pStyle w:val="4"/>
        <w:spacing w:line="480" w:lineRule="auto"/>
        <w:rPr>
          <w:rFonts w:eastAsia="標楷體"/>
        </w:rPr>
      </w:pPr>
      <w:r w:rsidRPr="006D3E9A">
        <w:rPr>
          <w:rFonts w:eastAsia="標楷體"/>
        </w:rPr>
        <w:t xml:space="preserve">Keywords: Blockchain, Ansible, Automation, Hyperledger Fabric, </w:t>
      </w:r>
      <w:proofErr w:type="spellStart"/>
      <w:r w:rsidRPr="006D3E9A">
        <w:rPr>
          <w:rFonts w:eastAsia="標楷體"/>
        </w:rPr>
        <w:t>DApp</w:t>
      </w:r>
      <w:proofErr w:type="spellEnd"/>
      <w:r w:rsidRPr="006D3E9A">
        <w:rPr>
          <w:rFonts w:eastAsia="標楷體"/>
        </w:rPr>
        <w:t>, Design Science Research</w:t>
      </w:r>
    </w:p>
    <w:p w14:paraId="56127BAF" w14:textId="77777777" w:rsidR="005833E1" w:rsidRPr="006D3E9A" w:rsidRDefault="005833E1">
      <w:pPr>
        <w:spacing w:line="480" w:lineRule="auto"/>
        <w:rPr>
          <w:rFonts w:eastAsia="標楷體"/>
        </w:rPr>
        <w:sectPr w:rsidR="005833E1" w:rsidRPr="006D3E9A">
          <w:headerReference w:type="even" r:id="rId25"/>
          <w:headerReference w:type="default" r:id="rId26"/>
          <w:pgSz w:w="11900" w:h="16840"/>
          <w:pgMar w:top="1080" w:right="460" w:bottom="280" w:left="460" w:header="862" w:footer="0" w:gutter="0"/>
          <w:pgNumType w:start="3"/>
          <w:cols w:space="720"/>
        </w:sectPr>
      </w:pPr>
    </w:p>
    <w:p w14:paraId="1E1FDEBD" w14:textId="77777777" w:rsidR="005833E1" w:rsidRPr="006D3E9A" w:rsidRDefault="00000000">
      <w:pPr>
        <w:pStyle w:val="2"/>
        <w:rPr>
          <w:rFonts w:ascii="Times New Roman" w:eastAsia="標楷體" w:hAnsi="Times New Roman"/>
          <w:lang w:eastAsia="zh-TW"/>
        </w:rPr>
      </w:pPr>
      <w:bookmarkStart w:id="2" w:name="_TOC_250026"/>
      <w:bookmarkEnd w:id="2"/>
      <w:r w:rsidRPr="006D3E9A">
        <w:rPr>
          <w:rFonts w:ascii="Times New Roman" w:eastAsia="標楷體" w:hAnsi="Times New Roman"/>
          <w:spacing w:val="-5"/>
          <w:lang w:eastAsia="zh-TW"/>
        </w:rPr>
        <w:lastRenderedPageBreak/>
        <w:t>摘要</w:t>
      </w:r>
    </w:p>
    <w:p w14:paraId="47B0BD4B" w14:textId="77777777" w:rsidR="005833E1" w:rsidRPr="006D3E9A" w:rsidRDefault="005833E1">
      <w:pPr>
        <w:pStyle w:val="a3"/>
        <w:spacing w:before="344"/>
        <w:rPr>
          <w:rFonts w:eastAsia="標楷體"/>
          <w:b/>
          <w:sz w:val="31"/>
          <w:lang w:eastAsia="zh-TW"/>
        </w:rPr>
      </w:pPr>
    </w:p>
    <w:p w14:paraId="625ACEC5" w14:textId="77777777" w:rsidR="005833E1" w:rsidRPr="006D3E9A" w:rsidRDefault="00000000">
      <w:pPr>
        <w:pStyle w:val="a3"/>
        <w:spacing w:line="475" w:lineRule="auto"/>
        <w:ind w:left="1335" w:right="1127"/>
        <w:rPr>
          <w:rFonts w:eastAsia="標楷體"/>
          <w:lang w:eastAsia="zh-TW"/>
        </w:rPr>
      </w:pPr>
      <w:r w:rsidRPr="006D3E9A">
        <w:rPr>
          <w:rFonts w:eastAsia="標楷體"/>
          <w:noProof/>
        </w:rPr>
        <w:drawing>
          <wp:anchor distT="0" distB="0" distL="0" distR="0" simplePos="0" relativeHeight="251623936" behindDoc="0" locked="0" layoutInCell="1" allowOverlap="1" wp14:anchorId="34EA0BB0" wp14:editId="31D652BB">
            <wp:simplePos x="0" y="0"/>
            <wp:positionH relativeFrom="page">
              <wp:posOffset>359806</wp:posOffset>
            </wp:positionH>
            <wp:positionV relativeFrom="paragraph">
              <wp:posOffset>87552</wp:posOffset>
            </wp:positionV>
            <wp:extent cx="6837678" cy="6837677"/>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hint="eastAsia"/>
          <w:spacing w:val="-2"/>
          <w:lang w:eastAsia="zh-TW"/>
        </w:rPr>
        <w:t>現今多數短期展覽中，使用像是園遊會代幣或兌換券的交易媒介，通常需耗費大量人力、物力與時間等資源製造，卻在活動結束後隨即失去價值，並不符合製造</w:t>
      </w:r>
      <w:r w:rsidRPr="006D3E9A">
        <w:rPr>
          <w:rFonts w:eastAsia="標楷體" w:hint="eastAsia"/>
          <w:spacing w:val="-4"/>
          <w:lang w:eastAsia="zh-TW"/>
        </w:rPr>
        <w:t>成本效益。本研究嘗試使用設計科學研究提出一套可行的超級</w:t>
      </w:r>
      <w:proofErr w:type="gramStart"/>
      <w:r w:rsidRPr="006D3E9A">
        <w:rPr>
          <w:rFonts w:eastAsia="標楷體" w:hint="eastAsia"/>
          <w:spacing w:val="-4"/>
          <w:lang w:eastAsia="zh-TW"/>
        </w:rPr>
        <w:t>帳本</w:t>
      </w:r>
      <w:proofErr w:type="gramEnd"/>
      <w:r w:rsidRPr="006D3E9A">
        <w:rPr>
          <w:rFonts w:eastAsia="標楷體" w:hint="eastAsia"/>
          <w:spacing w:val="-4"/>
          <w:lang w:eastAsia="zh-TW"/>
        </w:rPr>
        <w:t>交易流程框架，</w:t>
      </w:r>
      <w:r w:rsidRPr="006D3E9A">
        <w:rPr>
          <w:rFonts w:eastAsia="標楷體" w:hint="eastAsia"/>
          <w:lang w:eastAsia="zh-TW"/>
        </w:rPr>
        <w:t>記錄並追蹤短期展覽中發生的交易與商品流向，並進一步開發</w:t>
      </w:r>
      <w:r w:rsidRPr="006D3E9A">
        <w:rPr>
          <w:rFonts w:eastAsia="標楷體" w:hint="eastAsia"/>
          <w:lang w:eastAsia="zh-TW"/>
        </w:rPr>
        <w:t xml:space="preserve"> </w:t>
      </w:r>
      <w:r w:rsidRPr="006D3E9A">
        <w:rPr>
          <w:rFonts w:eastAsia="標楷體"/>
          <w:lang w:eastAsia="zh-TW"/>
        </w:rPr>
        <w:t xml:space="preserve">Ansible </w:t>
      </w:r>
      <w:r w:rsidRPr="006D3E9A">
        <w:rPr>
          <w:rFonts w:eastAsia="標楷體" w:hint="eastAsia"/>
          <w:lang w:eastAsia="zh-TW"/>
        </w:rPr>
        <w:t>劇本自動</w:t>
      </w:r>
      <w:r w:rsidRPr="006D3E9A">
        <w:rPr>
          <w:rFonts w:eastAsia="標楷體" w:hint="eastAsia"/>
          <w:spacing w:val="-2"/>
          <w:lang w:eastAsia="zh-TW"/>
        </w:rPr>
        <w:t>化分散式應用程式伺服器架設與組態以及實現負載平衡。本研究所撰寫之劇本於</w:t>
      </w:r>
      <w:r w:rsidRPr="006D3E9A">
        <w:rPr>
          <w:rFonts w:eastAsia="標楷體" w:hint="eastAsia"/>
          <w:spacing w:val="-2"/>
          <w:lang w:eastAsia="zh-TW"/>
        </w:rPr>
        <w:t xml:space="preserve"> </w:t>
      </w:r>
      <w:r w:rsidRPr="006D3E9A">
        <w:rPr>
          <w:rFonts w:eastAsia="標楷體"/>
          <w:lang w:eastAsia="zh-TW"/>
        </w:rPr>
        <w:t xml:space="preserve">37 </w:t>
      </w:r>
      <w:r w:rsidRPr="006D3E9A">
        <w:rPr>
          <w:rFonts w:eastAsia="標楷體" w:hint="eastAsia"/>
          <w:spacing w:val="-7"/>
          <w:lang w:eastAsia="zh-TW"/>
        </w:rPr>
        <w:t>秒內完成包含負載平衡之原始架構的伺服器架設與組態，並能在緊急狀況下，</w:t>
      </w:r>
      <w:r w:rsidRPr="006D3E9A">
        <w:rPr>
          <w:rFonts w:eastAsia="標楷體" w:hint="eastAsia"/>
          <w:lang w:eastAsia="zh-TW"/>
        </w:rPr>
        <w:t>於</w:t>
      </w:r>
      <w:r w:rsidRPr="006D3E9A">
        <w:rPr>
          <w:rFonts w:eastAsia="標楷體" w:hint="eastAsia"/>
          <w:lang w:eastAsia="zh-TW"/>
        </w:rPr>
        <w:t xml:space="preserve"> </w:t>
      </w:r>
      <w:r w:rsidRPr="006D3E9A">
        <w:rPr>
          <w:rFonts w:eastAsia="標楷體"/>
          <w:lang w:eastAsia="zh-TW"/>
        </w:rPr>
        <w:t xml:space="preserve">42 </w:t>
      </w:r>
      <w:r w:rsidRPr="006D3E9A">
        <w:rPr>
          <w:rFonts w:eastAsia="標楷體" w:hint="eastAsia"/>
          <w:lang w:eastAsia="zh-TW"/>
        </w:rPr>
        <w:t>秒內自動架設組態完成一台新的主機加入服務。</w:t>
      </w:r>
    </w:p>
    <w:p w14:paraId="50BB4451" w14:textId="77777777" w:rsidR="005833E1" w:rsidRPr="006D3E9A" w:rsidRDefault="005833E1">
      <w:pPr>
        <w:pStyle w:val="a3"/>
        <w:spacing w:before="168"/>
        <w:rPr>
          <w:rFonts w:eastAsia="標楷體"/>
          <w:lang w:eastAsia="zh-TW"/>
        </w:rPr>
      </w:pPr>
    </w:p>
    <w:p w14:paraId="3B38AEB8" w14:textId="77777777" w:rsidR="005833E1" w:rsidRPr="006D3E9A" w:rsidRDefault="00000000">
      <w:pPr>
        <w:spacing w:before="1"/>
        <w:ind w:left="407" w:right="408"/>
        <w:jc w:val="center"/>
        <w:rPr>
          <w:rFonts w:eastAsia="標楷體"/>
          <w:b/>
          <w:sz w:val="23"/>
          <w:lang w:eastAsia="zh-TW"/>
        </w:rPr>
      </w:pPr>
      <w:r w:rsidRPr="006D3E9A">
        <w:rPr>
          <w:rFonts w:eastAsia="標楷體"/>
          <w:b/>
          <w:sz w:val="23"/>
          <w:lang w:eastAsia="zh-TW"/>
        </w:rPr>
        <w:t>關鍵字：</w:t>
      </w:r>
      <w:proofErr w:type="gramStart"/>
      <w:r w:rsidRPr="006D3E9A">
        <w:rPr>
          <w:rFonts w:eastAsia="標楷體"/>
          <w:b/>
          <w:sz w:val="23"/>
          <w:lang w:eastAsia="zh-TW"/>
        </w:rPr>
        <w:t>區塊鏈</w:t>
      </w:r>
      <w:proofErr w:type="gramEnd"/>
      <w:r w:rsidRPr="006D3E9A">
        <w:rPr>
          <w:rFonts w:eastAsia="標楷體"/>
          <w:b/>
          <w:sz w:val="23"/>
          <w:lang w:eastAsia="zh-TW"/>
        </w:rPr>
        <w:t>、</w:t>
      </w:r>
      <w:r w:rsidRPr="006D3E9A">
        <w:rPr>
          <w:rFonts w:eastAsia="標楷體"/>
          <w:b/>
          <w:sz w:val="24"/>
          <w:lang w:eastAsia="zh-TW"/>
        </w:rPr>
        <w:t>Ansible</w:t>
      </w:r>
      <w:r w:rsidRPr="006D3E9A">
        <w:rPr>
          <w:rFonts w:eastAsia="標楷體"/>
          <w:b/>
          <w:spacing w:val="-1"/>
          <w:sz w:val="23"/>
          <w:lang w:eastAsia="zh-TW"/>
        </w:rPr>
        <w:t>、自動化、超級</w:t>
      </w:r>
      <w:proofErr w:type="gramStart"/>
      <w:r w:rsidRPr="006D3E9A">
        <w:rPr>
          <w:rFonts w:eastAsia="標楷體"/>
          <w:b/>
          <w:spacing w:val="-1"/>
          <w:sz w:val="23"/>
          <w:lang w:eastAsia="zh-TW"/>
        </w:rPr>
        <w:t>帳本</w:t>
      </w:r>
      <w:proofErr w:type="gramEnd"/>
      <w:r w:rsidRPr="006D3E9A">
        <w:rPr>
          <w:rFonts w:eastAsia="標楷體"/>
          <w:b/>
          <w:spacing w:val="-1"/>
          <w:sz w:val="23"/>
          <w:lang w:eastAsia="zh-TW"/>
        </w:rPr>
        <w:t>、分散式應用程式、設計科學研究</w:t>
      </w:r>
    </w:p>
    <w:p w14:paraId="089393C7" w14:textId="77777777" w:rsidR="005833E1" w:rsidRPr="006D3E9A" w:rsidRDefault="005833E1">
      <w:pPr>
        <w:jc w:val="center"/>
        <w:rPr>
          <w:rFonts w:eastAsia="標楷體"/>
          <w:sz w:val="23"/>
          <w:lang w:eastAsia="zh-TW"/>
        </w:rPr>
        <w:sectPr w:rsidR="005833E1" w:rsidRPr="006D3E9A">
          <w:pgSz w:w="11900" w:h="16840"/>
          <w:pgMar w:top="1080" w:right="460" w:bottom="280" w:left="460" w:header="862" w:footer="0" w:gutter="0"/>
          <w:cols w:space="720"/>
        </w:sectPr>
      </w:pPr>
    </w:p>
    <w:p w14:paraId="2098DEFC" w14:textId="77777777" w:rsidR="005833E1" w:rsidRPr="006D3E9A" w:rsidRDefault="00000000">
      <w:pPr>
        <w:pStyle w:val="1"/>
        <w:rPr>
          <w:rFonts w:eastAsia="標楷體"/>
        </w:rPr>
      </w:pPr>
      <w:bookmarkStart w:id="3" w:name="_TOC_250025"/>
      <w:r w:rsidRPr="006D3E9A">
        <w:rPr>
          <w:rFonts w:eastAsia="標楷體"/>
        </w:rPr>
        <w:lastRenderedPageBreak/>
        <w:t>Table</w:t>
      </w:r>
      <w:r w:rsidRPr="006D3E9A">
        <w:rPr>
          <w:rFonts w:eastAsia="標楷體"/>
          <w:spacing w:val="-19"/>
        </w:rPr>
        <w:t xml:space="preserve"> </w:t>
      </w:r>
      <w:r w:rsidRPr="006D3E9A">
        <w:rPr>
          <w:rFonts w:eastAsia="標楷體"/>
        </w:rPr>
        <w:t>of</w:t>
      </w:r>
      <w:r w:rsidRPr="006D3E9A">
        <w:rPr>
          <w:rFonts w:eastAsia="標楷體"/>
          <w:spacing w:val="-18"/>
        </w:rPr>
        <w:t xml:space="preserve"> </w:t>
      </w:r>
      <w:bookmarkEnd w:id="3"/>
      <w:r w:rsidRPr="006D3E9A">
        <w:rPr>
          <w:rFonts w:eastAsia="標楷體"/>
          <w:spacing w:val="-2"/>
        </w:rPr>
        <w:t>Contents</w:t>
      </w:r>
    </w:p>
    <w:p w14:paraId="23AF2B09" w14:textId="77777777" w:rsidR="005833E1" w:rsidRPr="006D3E9A" w:rsidRDefault="005833E1">
      <w:pPr>
        <w:pStyle w:val="a3"/>
        <w:spacing w:before="120"/>
        <w:rPr>
          <w:rFonts w:eastAsia="標楷體"/>
          <w:b/>
          <w:sz w:val="32"/>
        </w:rPr>
      </w:pPr>
    </w:p>
    <w:p w14:paraId="1212C8AC" w14:textId="77777777" w:rsidR="005833E1" w:rsidRPr="006D3E9A" w:rsidRDefault="00000000">
      <w:pPr>
        <w:tabs>
          <w:tab w:val="left" w:pos="9575"/>
        </w:tabs>
        <w:ind w:left="1335"/>
        <w:rPr>
          <w:rFonts w:eastAsia="標楷體"/>
          <w:sz w:val="20"/>
        </w:rPr>
      </w:pPr>
      <w:r w:rsidRPr="006D3E9A">
        <w:rPr>
          <w:rFonts w:eastAsia="標楷體"/>
          <w:spacing w:val="-2"/>
          <w:sz w:val="20"/>
        </w:rPr>
        <w:t>Acknowledgement</w:t>
      </w:r>
      <w:r w:rsidRPr="006D3E9A">
        <w:rPr>
          <w:rFonts w:eastAsia="標楷體"/>
          <w:sz w:val="20"/>
        </w:rPr>
        <w:tab/>
      </w:r>
      <w:proofErr w:type="spellStart"/>
      <w:r w:rsidRPr="006D3E9A">
        <w:rPr>
          <w:rFonts w:eastAsia="標楷體"/>
          <w:spacing w:val="-10"/>
          <w:sz w:val="20"/>
        </w:rPr>
        <w:t>i</w:t>
      </w:r>
      <w:proofErr w:type="spellEnd"/>
    </w:p>
    <w:sdt>
      <w:sdtPr>
        <w:rPr>
          <w:rFonts w:eastAsia="標楷體"/>
          <w:sz w:val="22"/>
          <w:szCs w:val="22"/>
        </w:rPr>
        <w:id w:val="-2112264115"/>
        <w:docPartObj>
          <w:docPartGallery w:val="Table of Contents"/>
          <w:docPartUnique/>
        </w:docPartObj>
      </w:sdtPr>
      <w:sdtContent>
        <w:p w14:paraId="75A91E23" w14:textId="77777777" w:rsidR="005833E1" w:rsidRPr="006D3E9A" w:rsidRDefault="00000000">
          <w:pPr>
            <w:pStyle w:val="10"/>
            <w:tabs>
              <w:tab w:val="right" w:pos="9631"/>
            </w:tabs>
            <w:spacing w:before="231"/>
            <w:rPr>
              <w:rFonts w:eastAsia="標楷體"/>
            </w:rPr>
          </w:pPr>
          <w:r w:rsidRPr="006D3E9A">
            <w:rPr>
              <w:rFonts w:eastAsia="標楷體"/>
              <w:noProof/>
            </w:rPr>
            <w:drawing>
              <wp:anchor distT="0" distB="0" distL="0" distR="0" simplePos="0" relativeHeight="251624960" behindDoc="0" locked="0" layoutInCell="1" allowOverlap="1" wp14:anchorId="51A5EB4C" wp14:editId="0630A0B6">
                <wp:simplePos x="0" y="0"/>
                <wp:positionH relativeFrom="page">
                  <wp:posOffset>359806</wp:posOffset>
                </wp:positionH>
                <wp:positionV relativeFrom="paragraph">
                  <wp:posOffset>322261</wp:posOffset>
                </wp:positionV>
                <wp:extent cx="6837678" cy="6837677"/>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fldChar w:fldCharType="begin"/>
          </w:r>
          <w:r w:rsidRPr="006D3E9A">
            <w:rPr>
              <w:rFonts w:eastAsia="標楷體"/>
            </w:rPr>
            <w:instrText xml:space="preserve">TOC \o "1-3" \h \z \u </w:instrText>
          </w:r>
          <w:r w:rsidRPr="006D3E9A">
            <w:rPr>
              <w:rFonts w:eastAsia="標楷體"/>
            </w:rPr>
            <w:fldChar w:fldCharType="separate"/>
          </w:r>
          <w:hyperlink w:anchor="_TOC_250027" w:history="1">
            <w:r w:rsidRPr="006D3E9A">
              <w:rPr>
                <w:rFonts w:eastAsia="標楷體"/>
                <w:spacing w:val="-2"/>
              </w:rPr>
              <w:t>Abstract</w:t>
            </w:r>
            <w:r w:rsidRPr="006D3E9A">
              <w:rPr>
                <w:rFonts w:eastAsia="標楷體"/>
              </w:rPr>
              <w:tab/>
            </w:r>
            <w:r w:rsidRPr="006D3E9A">
              <w:rPr>
                <w:rFonts w:eastAsia="標楷體"/>
                <w:spacing w:val="-5"/>
              </w:rPr>
              <w:t>iii</w:t>
            </w:r>
          </w:hyperlink>
        </w:p>
        <w:p w14:paraId="73F612A2" w14:textId="77777777" w:rsidR="005833E1" w:rsidRPr="006D3E9A" w:rsidRDefault="00000000">
          <w:pPr>
            <w:pStyle w:val="20"/>
            <w:tabs>
              <w:tab w:val="right" w:pos="9631"/>
            </w:tabs>
            <w:spacing w:before="159"/>
            <w:rPr>
              <w:rFonts w:eastAsia="標楷體"/>
            </w:rPr>
          </w:pPr>
          <w:hyperlink w:anchor="_TOC_250026" w:history="1">
            <w:r w:rsidRPr="006D3E9A">
              <w:rPr>
                <w:rFonts w:eastAsia="標楷體"/>
                <w:spacing w:val="-2"/>
              </w:rPr>
              <w:t>摘</w:t>
            </w:r>
            <w:r w:rsidRPr="006D3E9A">
              <w:rPr>
                <w:rFonts w:eastAsia="標楷體"/>
                <w:spacing w:val="-10"/>
              </w:rPr>
              <w:t>要</w:t>
            </w:r>
            <w:r w:rsidRPr="006D3E9A">
              <w:rPr>
                <w:rFonts w:eastAsia="標楷體"/>
              </w:rPr>
              <w:tab/>
            </w:r>
            <w:r w:rsidRPr="006D3E9A">
              <w:rPr>
                <w:rFonts w:eastAsia="標楷體"/>
                <w:spacing w:val="-5"/>
              </w:rPr>
              <w:t>iv</w:t>
            </w:r>
          </w:hyperlink>
        </w:p>
        <w:p w14:paraId="4235BCAC" w14:textId="77777777" w:rsidR="005833E1" w:rsidRPr="006D3E9A" w:rsidRDefault="00000000">
          <w:pPr>
            <w:pStyle w:val="10"/>
            <w:tabs>
              <w:tab w:val="right" w:pos="9631"/>
            </w:tabs>
            <w:spacing w:before="189"/>
            <w:rPr>
              <w:rFonts w:eastAsia="標楷體"/>
            </w:rPr>
          </w:pPr>
          <w:hyperlink w:anchor="_TOC_250025" w:history="1">
            <w:r w:rsidRPr="006D3E9A">
              <w:rPr>
                <w:rFonts w:eastAsia="標楷體"/>
              </w:rPr>
              <w:t>Table</w:t>
            </w:r>
            <w:r w:rsidRPr="006D3E9A">
              <w:rPr>
                <w:rFonts w:eastAsia="標楷體"/>
                <w:spacing w:val="-11"/>
              </w:rPr>
              <w:t xml:space="preserve"> </w:t>
            </w:r>
            <w:r w:rsidRPr="006D3E9A">
              <w:rPr>
                <w:rFonts w:eastAsia="標楷體"/>
              </w:rPr>
              <w:t>of</w:t>
            </w:r>
            <w:r w:rsidRPr="006D3E9A">
              <w:rPr>
                <w:rFonts w:eastAsia="標楷體"/>
                <w:spacing w:val="-10"/>
              </w:rPr>
              <w:t xml:space="preserve"> </w:t>
            </w:r>
            <w:r w:rsidRPr="006D3E9A">
              <w:rPr>
                <w:rFonts w:eastAsia="標楷體"/>
                <w:spacing w:val="-2"/>
              </w:rPr>
              <w:t>Contents</w:t>
            </w:r>
            <w:r w:rsidRPr="006D3E9A">
              <w:rPr>
                <w:rFonts w:eastAsia="標楷體"/>
              </w:rPr>
              <w:tab/>
            </w:r>
            <w:r w:rsidRPr="006D3E9A">
              <w:rPr>
                <w:rFonts w:eastAsia="標楷體"/>
                <w:spacing w:val="-10"/>
              </w:rPr>
              <w:t>v</w:t>
            </w:r>
          </w:hyperlink>
        </w:p>
        <w:p w14:paraId="2293FB03" w14:textId="77777777" w:rsidR="005833E1" w:rsidRPr="006D3E9A" w:rsidRDefault="00000000">
          <w:pPr>
            <w:pStyle w:val="10"/>
            <w:tabs>
              <w:tab w:val="right" w:pos="9631"/>
            </w:tabs>
            <w:spacing w:before="236"/>
            <w:rPr>
              <w:rFonts w:eastAsia="標楷體"/>
            </w:rPr>
          </w:pPr>
          <w:hyperlink w:anchor="_TOC_250024" w:history="1">
            <w:r w:rsidRPr="006D3E9A">
              <w:rPr>
                <w:rFonts w:eastAsia="標楷體"/>
              </w:rPr>
              <w:t>List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spacing w:val="-2"/>
              </w:rPr>
              <w:t>Figures</w:t>
            </w:r>
            <w:r w:rsidRPr="006D3E9A">
              <w:rPr>
                <w:rFonts w:eastAsia="標楷體"/>
              </w:rPr>
              <w:tab/>
            </w:r>
            <w:r w:rsidRPr="006D3E9A">
              <w:rPr>
                <w:rFonts w:eastAsia="標楷體"/>
                <w:spacing w:val="-5"/>
              </w:rPr>
              <w:t>vii</w:t>
            </w:r>
          </w:hyperlink>
        </w:p>
        <w:p w14:paraId="2211647A" w14:textId="77777777" w:rsidR="005833E1" w:rsidRPr="006D3E9A" w:rsidRDefault="00000000">
          <w:pPr>
            <w:pStyle w:val="10"/>
            <w:tabs>
              <w:tab w:val="right" w:pos="9631"/>
            </w:tabs>
            <w:spacing w:before="236"/>
            <w:rPr>
              <w:rFonts w:eastAsia="標楷體"/>
            </w:rPr>
          </w:pPr>
          <w:hyperlink w:anchor="_TOC_250023" w:history="1">
            <w:r w:rsidRPr="006D3E9A">
              <w:rPr>
                <w:rFonts w:eastAsia="標楷體"/>
              </w:rPr>
              <w:t>List</w:t>
            </w:r>
            <w:r w:rsidRPr="006D3E9A">
              <w:rPr>
                <w:rFonts w:eastAsia="標楷體"/>
                <w:spacing w:val="-4"/>
              </w:rPr>
              <w:t xml:space="preserve"> </w:t>
            </w:r>
            <w:r w:rsidRPr="006D3E9A">
              <w:rPr>
                <w:rFonts w:eastAsia="標楷體"/>
              </w:rPr>
              <w:t>of</w:t>
            </w:r>
            <w:r w:rsidRPr="006D3E9A">
              <w:rPr>
                <w:rFonts w:eastAsia="標楷體"/>
                <w:spacing w:val="-6"/>
              </w:rPr>
              <w:t xml:space="preserve"> </w:t>
            </w:r>
            <w:r w:rsidRPr="006D3E9A">
              <w:rPr>
                <w:rFonts w:eastAsia="標楷體"/>
                <w:spacing w:val="-2"/>
              </w:rPr>
              <w:t>Tables</w:t>
            </w:r>
            <w:r w:rsidRPr="006D3E9A">
              <w:rPr>
                <w:rFonts w:eastAsia="標楷體"/>
              </w:rPr>
              <w:tab/>
            </w:r>
            <w:r w:rsidRPr="006D3E9A">
              <w:rPr>
                <w:rFonts w:eastAsia="標楷體"/>
                <w:spacing w:val="-5"/>
              </w:rPr>
              <w:t>ix</w:t>
            </w:r>
          </w:hyperlink>
        </w:p>
        <w:p w14:paraId="1048739D" w14:textId="77777777" w:rsidR="005833E1" w:rsidRPr="006D3E9A" w:rsidRDefault="00000000">
          <w:pPr>
            <w:pStyle w:val="10"/>
            <w:tabs>
              <w:tab w:val="right" w:pos="9631"/>
            </w:tabs>
            <w:spacing w:before="235"/>
            <w:rPr>
              <w:rFonts w:eastAsia="標楷體"/>
            </w:rPr>
          </w:pPr>
          <w:hyperlink w:anchor="_TOC_250022" w:history="1">
            <w:r w:rsidRPr="006D3E9A">
              <w:rPr>
                <w:rFonts w:eastAsia="標楷體"/>
              </w:rPr>
              <w:t>Chapter</w:t>
            </w:r>
            <w:r w:rsidRPr="006D3E9A">
              <w:rPr>
                <w:rFonts w:eastAsia="標楷體"/>
                <w:spacing w:val="-5"/>
              </w:rPr>
              <w:t xml:space="preserve"> </w:t>
            </w:r>
            <w:r w:rsidRPr="006D3E9A">
              <w:rPr>
                <w:rFonts w:eastAsia="標楷體"/>
              </w:rPr>
              <w:t>1:</w:t>
            </w:r>
            <w:r w:rsidRPr="006D3E9A">
              <w:rPr>
                <w:rFonts w:eastAsia="標楷體"/>
                <w:spacing w:val="-5"/>
              </w:rPr>
              <w:t xml:space="preserve"> </w:t>
            </w:r>
            <w:r w:rsidRPr="006D3E9A">
              <w:rPr>
                <w:rFonts w:eastAsia="標楷體"/>
                <w:spacing w:val="-2"/>
              </w:rPr>
              <w:t>Introduction</w:t>
            </w:r>
            <w:r w:rsidRPr="006D3E9A">
              <w:rPr>
                <w:rFonts w:eastAsia="標楷體"/>
              </w:rPr>
              <w:tab/>
            </w:r>
            <w:r w:rsidRPr="006D3E9A">
              <w:rPr>
                <w:rFonts w:eastAsia="標楷體"/>
                <w:spacing w:val="-10"/>
              </w:rPr>
              <w:t>1</w:t>
            </w:r>
          </w:hyperlink>
        </w:p>
        <w:p w14:paraId="468818F7" w14:textId="77777777" w:rsidR="005833E1" w:rsidRPr="006D3E9A" w:rsidRDefault="00000000">
          <w:pPr>
            <w:pStyle w:val="30"/>
            <w:numPr>
              <w:ilvl w:val="1"/>
              <w:numId w:val="9"/>
            </w:numPr>
            <w:tabs>
              <w:tab w:val="left" w:pos="1843"/>
              <w:tab w:val="right" w:pos="9632"/>
            </w:tabs>
            <w:spacing w:before="235"/>
            <w:ind w:left="1843" w:hanging="268"/>
            <w:rPr>
              <w:rFonts w:eastAsia="標楷體"/>
            </w:rPr>
          </w:pPr>
          <w:hyperlink w:anchor="_TOC_250021" w:history="1">
            <w:r w:rsidRPr="006D3E9A">
              <w:rPr>
                <w:rFonts w:eastAsia="標楷體"/>
              </w:rPr>
              <w:t>Motivation</w:t>
            </w:r>
            <w:r w:rsidRPr="006D3E9A">
              <w:rPr>
                <w:rFonts w:eastAsia="標楷體"/>
                <w:spacing w:val="-6"/>
              </w:rPr>
              <w:t xml:space="preserve"> </w:t>
            </w:r>
            <w:r w:rsidRPr="006D3E9A">
              <w:rPr>
                <w:rFonts w:eastAsia="標楷體"/>
              </w:rPr>
              <w:t>and</w:t>
            </w:r>
            <w:r w:rsidRPr="006D3E9A">
              <w:rPr>
                <w:rFonts w:eastAsia="標楷體"/>
                <w:spacing w:val="-6"/>
              </w:rPr>
              <w:t xml:space="preserve"> </w:t>
            </w:r>
            <w:r w:rsidRPr="006D3E9A">
              <w:rPr>
                <w:rFonts w:eastAsia="標楷體"/>
                <w:spacing w:val="-2"/>
              </w:rPr>
              <w:t>Purpose</w:t>
            </w:r>
            <w:r w:rsidRPr="006D3E9A">
              <w:rPr>
                <w:rFonts w:eastAsia="標楷體"/>
              </w:rPr>
              <w:tab/>
            </w:r>
            <w:r w:rsidRPr="006D3E9A">
              <w:rPr>
                <w:rFonts w:eastAsia="標楷體"/>
                <w:spacing w:val="-10"/>
              </w:rPr>
              <w:t>1</w:t>
            </w:r>
          </w:hyperlink>
        </w:p>
        <w:p w14:paraId="6E3287C8" w14:textId="77777777" w:rsidR="005833E1" w:rsidRPr="006D3E9A" w:rsidRDefault="00000000">
          <w:pPr>
            <w:pStyle w:val="30"/>
            <w:numPr>
              <w:ilvl w:val="1"/>
              <w:numId w:val="9"/>
            </w:numPr>
            <w:tabs>
              <w:tab w:val="left" w:pos="1843"/>
              <w:tab w:val="right" w:pos="9632"/>
            </w:tabs>
            <w:ind w:left="1843" w:hanging="268"/>
            <w:rPr>
              <w:rFonts w:eastAsia="標楷體"/>
            </w:rPr>
          </w:pPr>
          <w:hyperlink w:anchor="_TOC_250020" w:history="1">
            <w:r w:rsidRPr="006D3E9A">
              <w:rPr>
                <w:rFonts w:eastAsia="標楷體"/>
              </w:rPr>
              <w:t>Research</w:t>
            </w:r>
            <w:r w:rsidRPr="006D3E9A">
              <w:rPr>
                <w:rFonts w:eastAsia="標楷體"/>
                <w:spacing w:val="-4"/>
              </w:rPr>
              <w:t xml:space="preserve"> </w:t>
            </w:r>
            <w:r w:rsidRPr="006D3E9A">
              <w:rPr>
                <w:rFonts w:eastAsia="標楷體"/>
                <w:spacing w:val="-2"/>
              </w:rPr>
              <w:t>Limitation</w:t>
            </w:r>
            <w:r w:rsidRPr="006D3E9A">
              <w:rPr>
                <w:rFonts w:eastAsia="標楷體"/>
              </w:rPr>
              <w:tab/>
            </w:r>
            <w:r w:rsidRPr="006D3E9A">
              <w:rPr>
                <w:rFonts w:eastAsia="標楷體"/>
                <w:spacing w:val="-10"/>
              </w:rPr>
              <w:t>2</w:t>
            </w:r>
          </w:hyperlink>
        </w:p>
        <w:p w14:paraId="238FEB82" w14:textId="77777777" w:rsidR="005833E1" w:rsidRPr="006D3E9A" w:rsidRDefault="00000000">
          <w:pPr>
            <w:pStyle w:val="30"/>
            <w:numPr>
              <w:ilvl w:val="1"/>
              <w:numId w:val="9"/>
            </w:numPr>
            <w:tabs>
              <w:tab w:val="left" w:pos="1840"/>
              <w:tab w:val="right" w:pos="9632"/>
            </w:tabs>
            <w:ind w:left="1840" w:hanging="265"/>
            <w:rPr>
              <w:rFonts w:eastAsia="標楷體"/>
            </w:rPr>
          </w:pPr>
          <w:hyperlink w:anchor="_TOC_250019" w:history="1">
            <w:r w:rsidRPr="006D3E9A">
              <w:rPr>
                <w:rFonts w:eastAsia="標楷體"/>
              </w:rPr>
              <w:t>Thesis</w:t>
            </w:r>
            <w:r w:rsidRPr="006D3E9A">
              <w:rPr>
                <w:rFonts w:eastAsia="標楷體"/>
                <w:spacing w:val="-5"/>
              </w:rPr>
              <w:t xml:space="preserve"> </w:t>
            </w:r>
            <w:r w:rsidRPr="006D3E9A">
              <w:rPr>
                <w:rFonts w:eastAsia="標楷體"/>
                <w:spacing w:val="-2"/>
              </w:rPr>
              <w:t>Organization</w:t>
            </w:r>
            <w:r w:rsidRPr="006D3E9A">
              <w:rPr>
                <w:rFonts w:eastAsia="標楷體"/>
              </w:rPr>
              <w:tab/>
            </w:r>
            <w:r w:rsidRPr="006D3E9A">
              <w:rPr>
                <w:rFonts w:eastAsia="標楷體"/>
                <w:spacing w:val="-10"/>
              </w:rPr>
              <w:t>3</w:t>
            </w:r>
          </w:hyperlink>
        </w:p>
        <w:p w14:paraId="634AAAC6" w14:textId="77777777" w:rsidR="005833E1" w:rsidRPr="006D3E9A" w:rsidRDefault="00000000">
          <w:pPr>
            <w:pStyle w:val="30"/>
            <w:numPr>
              <w:ilvl w:val="1"/>
              <w:numId w:val="9"/>
            </w:numPr>
            <w:tabs>
              <w:tab w:val="left" w:pos="1843"/>
              <w:tab w:val="right" w:pos="9632"/>
            </w:tabs>
            <w:spacing w:before="211"/>
            <w:ind w:left="1843" w:hanging="268"/>
            <w:rPr>
              <w:rFonts w:eastAsia="標楷體"/>
            </w:rPr>
          </w:pPr>
          <w:hyperlink w:anchor="_TOC_250018" w:history="1">
            <w:r w:rsidRPr="006D3E9A">
              <w:rPr>
                <w:rFonts w:eastAsia="標楷體"/>
              </w:rPr>
              <w:t>Glossary</w:t>
            </w:r>
            <w:r w:rsidRPr="006D3E9A">
              <w:rPr>
                <w:rFonts w:eastAsia="標楷體"/>
                <w:spacing w:val="-4"/>
              </w:rPr>
              <w:t xml:space="preserve"> </w:t>
            </w:r>
            <w:r w:rsidRPr="006D3E9A">
              <w:rPr>
                <w:rFonts w:eastAsia="標楷體"/>
              </w:rPr>
              <w:t>of</w:t>
            </w:r>
            <w:r w:rsidRPr="006D3E9A">
              <w:rPr>
                <w:rFonts w:eastAsia="標楷體"/>
                <w:spacing w:val="-7"/>
              </w:rPr>
              <w:t xml:space="preserve"> </w:t>
            </w:r>
            <w:r w:rsidRPr="006D3E9A">
              <w:rPr>
                <w:rFonts w:eastAsia="標楷體"/>
                <w:spacing w:val="-2"/>
              </w:rPr>
              <w:t>Terms</w:t>
            </w:r>
            <w:r w:rsidRPr="006D3E9A">
              <w:rPr>
                <w:rFonts w:eastAsia="標楷體"/>
              </w:rPr>
              <w:tab/>
            </w:r>
            <w:r w:rsidRPr="006D3E9A">
              <w:rPr>
                <w:rFonts w:eastAsia="標楷體"/>
                <w:spacing w:val="-10"/>
              </w:rPr>
              <w:t>4</w:t>
            </w:r>
          </w:hyperlink>
        </w:p>
        <w:p w14:paraId="428651E2" w14:textId="77777777" w:rsidR="005833E1" w:rsidRPr="006D3E9A" w:rsidRDefault="00000000">
          <w:pPr>
            <w:pStyle w:val="10"/>
            <w:tabs>
              <w:tab w:val="right" w:pos="9631"/>
            </w:tabs>
            <w:rPr>
              <w:rFonts w:eastAsia="標楷體"/>
            </w:rPr>
          </w:pPr>
          <w:hyperlink w:anchor="_TOC_250017" w:history="1">
            <w:r w:rsidRPr="006D3E9A">
              <w:rPr>
                <w:rFonts w:eastAsia="標楷體"/>
              </w:rPr>
              <w:t>Chapter</w:t>
            </w:r>
            <w:r w:rsidRPr="006D3E9A">
              <w:rPr>
                <w:rFonts w:eastAsia="標楷體"/>
                <w:spacing w:val="-7"/>
              </w:rPr>
              <w:t xml:space="preserve"> </w:t>
            </w:r>
            <w:r w:rsidRPr="006D3E9A">
              <w:rPr>
                <w:rFonts w:eastAsia="標楷體"/>
              </w:rPr>
              <w:t>2:</w:t>
            </w:r>
            <w:r w:rsidRPr="006D3E9A">
              <w:rPr>
                <w:rFonts w:eastAsia="標楷體"/>
                <w:spacing w:val="-7"/>
              </w:rPr>
              <w:t xml:space="preserve"> </w:t>
            </w:r>
            <w:r w:rsidRPr="006D3E9A">
              <w:rPr>
                <w:rFonts w:eastAsia="標楷體"/>
              </w:rPr>
              <w:t>Literature</w:t>
            </w:r>
            <w:r w:rsidRPr="006D3E9A">
              <w:rPr>
                <w:rFonts w:eastAsia="標楷體"/>
                <w:spacing w:val="-7"/>
              </w:rPr>
              <w:t xml:space="preserve"> </w:t>
            </w:r>
            <w:r w:rsidRPr="006D3E9A">
              <w:rPr>
                <w:rFonts w:eastAsia="標楷體"/>
                <w:spacing w:val="-2"/>
              </w:rPr>
              <w:t>Review</w:t>
            </w:r>
            <w:r w:rsidRPr="006D3E9A">
              <w:rPr>
                <w:rFonts w:eastAsia="標楷體"/>
              </w:rPr>
              <w:tab/>
            </w:r>
            <w:r w:rsidRPr="006D3E9A">
              <w:rPr>
                <w:rFonts w:eastAsia="標楷體"/>
                <w:spacing w:val="-10"/>
              </w:rPr>
              <w:t>7</w:t>
            </w:r>
          </w:hyperlink>
        </w:p>
        <w:p w14:paraId="360030C8" w14:textId="77777777" w:rsidR="005833E1" w:rsidRPr="006D3E9A" w:rsidRDefault="00000000">
          <w:pPr>
            <w:pStyle w:val="30"/>
            <w:numPr>
              <w:ilvl w:val="1"/>
              <w:numId w:val="8"/>
            </w:numPr>
            <w:tabs>
              <w:tab w:val="left" w:pos="1843"/>
              <w:tab w:val="right" w:pos="9632"/>
            </w:tabs>
            <w:spacing w:before="235"/>
            <w:ind w:left="1843" w:hanging="268"/>
            <w:rPr>
              <w:rFonts w:eastAsia="標楷體"/>
            </w:rPr>
          </w:pPr>
          <w:hyperlink w:anchor="_TOC_250016" w:history="1">
            <w:r w:rsidRPr="006D3E9A">
              <w:rPr>
                <w:rFonts w:eastAsia="標楷體"/>
                <w:spacing w:val="-2"/>
              </w:rPr>
              <w:t>Blockchain</w:t>
            </w:r>
            <w:r w:rsidRPr="006D3E9A">
              <w:rPr>
                <w:rFonts w:eastAsia="標楷體"/>
              </w:rPr>
              <w:tab/>
            </w:r>
            <w:r w:rsidRPr="006D3E9A">
              <w:rPr>
                <w:rFonts w:eastAsia="標楷體"/>
                <w:spacing w:val="-10"/>
              </w:rPr>
              <w:t>7</w:t>
            </w:r>
          </w:hyperlink>
        </w:p>
        <w:p w14:paraId="405C2ECA" w14:textId="77777777" w:rsidR="005833E1" w:rsidRPr="006D3E9A" w:rsidRDefault="00000000">
          <w:pPr>
            <w:pStyle w:val="30"/>
            <w:numPr>
              <w:ilvl w:val="1"/>
              <w:numId w:val="8"/>
            </w:numPr>
            <w:tabs>
              <w:tab w:val="left" w:pos="1833"/>
              <w:tab w:val="right" w:pos="9631"/>
            </w:tabs>
            <w:ind w:left="1833" w:hanging="258"/>
            <w:rPr>
              <w:rFonts w:eastAsia="標楷體"/>
            </w:rPr>
          </w:pPr>
          <w:hyperlink w:anchor="_TOC_250015" w:history="1">
            <w:r w:rsidRPr="006D3E9A">
              <w:rPr>
                <w:rFonts w:eastAsia="標楷體"/>
                <w:spacing w:val="-2"/>
              </w:rPr>
              <w:t>Ansible</w:t>
            </w:r>
            <w:r w:rsidRPr="006D3E9A">
              <w:rPr>
                <w:rFonts w:eastAsia="標楷體"/>
              </w:rPr>
              <w:tab/>
            </w:r>
            <w:r w:rsidRPr="006D3E9A">
              <w:rPr>
                <w:rFonts w:eastAsia="標楷體"/>
                <w:spacing w:val="-5"/>
              </w:rPr>
              <w:t>13</w:t>
            </w:r>
          </w:hyperlink>
        </w:p>
        <w:p w14:paraId="2B7BD5D3" w14:textId="77777777" w:rsidR="005833E1" w:rsidRPr="006D3E9A" w:rsidRDefault="00000000">
          <w:pPr>
            <w:pStyle w:val="30"/>
            <w:numPr>
              <w:ilvl w:val="1"/>
              <w:numId w:val="8"/>
            </w:numPr>
            <w:tabs>
              <w:tab w:val="left" w:pos="1843"/>
              <w:tab w:val="right" w:pos="9631"/>
            </w:tabs>
            <w:ind w:left="1843" w:hanging="268"/>
            <w:rPr>
              <w:rFonts w:eastAsia="標楷體"/>
            </w:rPr>
          </w:pPr>
          <w:hyperlink w:anchor="_TOC_250014" w:history="1">
            <w:r w:rsidRPr="006D3E9A">
              <w:rPr>
                <w:rFonts w:eastAsia="標楷體"/>
                <w:spacing w:val="-2"/>
              </w:rPr>
              <w:t>Docker</w:t>
            </w:r>
            <w:r w:rsidRPr="006D3E9A">
              <w:rPr>
                <w:rFonts w:eastAsia="標楷體"/>
              </w:rPr>
              <w:tab/>
            </w:r>
            <w:r w:rsidRPr="006D3E9A">
              <w:rPr>
                <w:rFonts w:eastAsia="標楷體"/>
                <w:spacing w:val="-5"/>
              </w:rPr>
              <w:t>16</w:t>
            </w:r>
          </w:hyperlink>
        </w:p>
        <w:p w14:paraId="48C6BC58" w14:textId="77777777" w:rsidR="005833E1" w:rsidRPr="006D3E9A" w:rsidRDefault="00000000">
          <w:pPr>
            <w:pStyle w:val="30"/>
            <w:numPr>
              <w:ilvl w:val="1"/>
              <w:numId w:val="8"/>
            </w:numPr>
            <w:tabs>
              <w:tab w:val="left" w:pos="1843"/>
              <w:tab w:val="right" w:pos="9631"/>
            </w:tabs>
            <w:ind w:left="1843" w:hanging="268"/>
            <w:rPr>
              <w:rFonts w:eastAsia="標楷體"/>
            </w:rPr>
          </w:pPr>
          <w:hyperlink w:anchor="_TOC_250013" w:history="1">
            <w:r w:rsidRPr="006D3E9A">
              <w:rPr>
                <w:rFonts w:eastAsia="標楷體"/>
              </w:rPr>
              <w:t>DApp</w:t>
            </w:r>
            <w:r w:rsidRPr="006D3E9A">
              <w:rPr>
                <w:rFonts w:eastAsia="標楷體"/>
                <w:spacing w:val="-4"/>
              </w:rPr>
              <w:t xml:space="preserve"> </w:t>
            </w:r>
            <w:r w:rsidRPr="006D3E9A">
              <w:rPr>
                <w:rFonts w:eastAsia="標楷體"/>
              </w:rPr>
              <w:t>User</w:t>
            </w:r>
            <w:r w:rsidRPr="006D3E9A">
              <w:rPr>
                <w:rFonts w:eastAsia="標楷體"/>
                <w:spacing w:val="-2"/>
              </w:rPr>
              <w:t xml:space="preserve"> Interface</w:t>
            </w:r>
            <w:r w:rsidRPr="006D3E9A">
              <w:rPr>
                <w:rFonts w:eastAsia="標楷體"/>
              </w:rPr>
              <w:tab/>
            </w:r>
            <w:r w:rsidRPr="006D3E9A">
              <w:rPr>
                <w:rFonts w:eastAsia="標楷體"/>
                <w:spacing w:val="-5"/>
              </w:rPr>
              <w:t>19</w:t>
            </w:r>
          </w:hyperlink>
        </w:p>
        <w:p w14:paraId="0B345AC2" w14:textId="77777777" w:rsidR="005833E1" w:rsidRPr="006D3E9A" w:rsidRDefault="00000000">
          <w:pPr>
            <w:pStyle w:val="30"/>
            <w:numPr>
              <w:ilvl w:val="1"/>
              <w:numId w:val="8"/>
            </w:numPr>
            <w:tabs>
              <w:tab w:val="left" w:pos="1843"/>
              <w:tab w:val="right" w:pos="9631"/>
            </w:tabs>
            <w:spacing w:before="210"/>
            <w:ind w:left="1843" w:hanging="268"/>
            <w:rPr>
              <w:rFonts w:eastAsia="標楷體"/>
            </w:rPr>
          </w:pPr>
          <w:hyperlink w:anchor="_TOC_250012" w:history="1">
            <w:r w:rsidRPr="006D3E9A">
              <w:rPr>
                <w:rFonts w:eastAsia="標楷體"/>
                <w:spacing w:val="-2"/>
              </w:rPr>
              <w:t>HAproxy</w:t>
            </w:r>
            <w:r w:rsidRPr="006D3E9A">
              <w:rPr>
                <w:rFonts w:eastAsia="標楷體"/>
              </w:rPr>
              <w:tab/>
            </w:r>
            <w:r w:rsidRPr="006D3E9A">
              <w:rPr>
                <w:rFonts w:eastAsia="標楷體"/>
                <w:spacing w:val="-5"/>
              </w:rPr>
              <w:t>20</w:t>
            </w:r>
          </w:hyperlink>
        </w:p>
        <w:p w14:paraId="728A6F55" w14:textId="77777777" w:rsidR="005833E1" w:rsidRPr="006D3E9A" w:rsidRDefault="00000000">
          <w:pPr>
            <w:pStyle w:val="30"/>
            <w:numPr>
              <w:ilvl w:val="1"/>
              <w:numId w:val="8"/>
            </w:numPr>
            <w:tabs>
              <w:tab w:val="left" w:pos="1843"/>
              <w:tab w:val="right" w:pos="9631"/>
            </w:tabs>
            <w:ind w:left="1843" w:hanging="268"/>
            <w:rPr>
              <w:rFonts w:eastAsia="標楷體"/>
            </w:rPr>
          </w:pPr>
          <w:hyperlink w:anchor="_TOC_250011" w:history="1">
            <w:r w:rsidRPr="006D3E9A">
              <w:rPr>
                <w:rFonts w:eastAsia="標楷體"/>
              </w:rPr>
              <w:t>Design</w:t>
            </w:r>
            <w:r w:rsidRPr="006D3E9A">
              <w:rPr>
                <w:rFonts w:eastAsia="標楷體"/>
                <w:spacing w:val="-5"/>
              </w:rPr>
              <w:t xml:space="preserve"> </w:t>
            </w:r>
            <w:r w:rsidRPr="006D3E9A">
              <w:rPr>
                <w:rFonts w:eastAsia="標楷體"/>
              </w:rPr>
              <w:t>Science</w:t>
            </w:r>
            <w:r w:rsidRPr="006D3E9A">
              <w:rPr>
                <w:rFonts w:eastAsia="標楷體"/>
                <w:spacing w:val="-5"/>
              </w:rPr>
              <w:t xml:space="preserve"> </w:t>
            </w:r>
            <w:r w:rsidRPr="006D3E9A">
              <w:rPr>
                <w:rFonts w:eastAsia="標楷體"/>
                <w:spacing w:val="-2"/>
              </w:rPr>
              <w:t>Research</w:t>
            </w:r>
            <w:r w:rsidRPr="006D3E9A">
              <w:rPr>
                <w:rFonts w:eastAsia="標楷體"/>
              </w:rPr>
              <w:tab/>
            </w:r>
            <w:r w:rsidRPr="006D3E9A">
              <w:rPr>
                <w:rFonts w:eastAsia="標楷體"/>
                <w:spacing w:val="-5"/>
              </w:rPr>
              <w:t>21</w:t>
            </w:r>
          </w:hyperlink>
        </w:p>
        <w:p w14:paraId="43DE0C2F" w14:textId="77777777" w:rsidR="005833E1" w:rsidRPr="006D3E9A" w:rsidRDefault="00000000">
          <w:pPr>
            <w:pStyle w:val="10"/>
            <w:tabs>
              <w:tab w:val="right" w:pos="9631"/>
            </w:tabs>
            <w:rPr>
              <w:rFonts w:eastAsia="標楷體"/>
            </w:rPr>
          </w:pPr>
          <w:hyperlink w:anchor="_TOC_250010" w:history="1">
            <w:r w:rsidRPr="006D3E9A">
              <w:rPr>
                <w:rFonts w:eastAsia="標楷體"/>
              </w:rPr>
              <w:t>Chapter</w:t>
            </w:r>
            <w:r w:rsidRPr="006D3E9A">
              <w:rPr>
                <w:rFonts w:eastAsia="標楷體"/>
                <w:spacing w:val="-7"/>
              </w:rPr>
              <w:t xml:space="preserve"> </w:t>
            </w:r>
            <w:r w:rsidRPr="006D3E9A">
              <w:rPr>
                <w:rFonts w:eastAsia="標楷體"/>
              </w:rPr>
              <w:t>3:</w:t>
            </w:r>
            <w:r w:rsidRPr="006D3E9A">
              <w:rPr>
                <w:rFonts w:eastAsia="標楷體"/>
                <w:spacing w:val="-6"/>
              </w:rPr>
              <w:t xml:space="preserve"> </w:t>
            </w:r>
            <w:r w:rsidRPr="006D3E9A">
              <w:rPr>
                <w:rFonts w:eastAsia="標楷體"/>
              </w:rPr>
              <w:t>Research</w:t>
            </w:r>
            <w:r w:rsidRPr="006D3E9A">
              <w:rPr>
                <w:rFonts w:eastAsia="標楷體"/>
                <w:spacing w:val="-6"/>
              </w:rPr>
              <w:t xml:space="preserve"> </w:t>
            </w:r>
            <w:r w:rsidRPr="006D3E9A">
              <w:rPr>
                <w:rFonts w:eastAsia="標楷體"/>
                <w:spacing w:val="-2"/>
              </w:rPr>
              <w:t>Methods</w:t>
            </w:r>
            <w:r w:rsidRPr="006D3E9A">
              <w:rPr>
                <w:rFonts w:eastAsia="標楷體"/>
              </w:rPr>
              <w:tab/>
            </w:r>
            <w:r w:rsidRPr="006D3E9A">
              <w:rPr>
                <w:rFonts w:eastAsia="標楷體"/>
                <w:spacing w:val="-5"/>
              </w:rPr>
              <w:t>23</w:t>
            </w:r>
          </w:hyperlink>
        </w:p>
        <w:p w14:paraId="38864E1A" w14:textId="77777777" w:rsidR="005833E1" w:rsidRPr="006D3E9A" w:rsidRDefault="00000000">
          <w:pPr>
            <w:pStyle w:val="30"/>
            <w:numPr>
              <w:ilvl w:val="1"/>
              <w:numId w:val="7"/>
            </w:numPr>
            <w:tabs>
              <w:tab w:val="left" w:pos="1843"/>
              <w:tab w:val="right" w:pos="9631"/>
            </w:tabs>
            <w:spacing w:before="235"/>
            <w:ind w:left="1843" w:hanging="268"/>
            <w:rPr>
              <w:rFonts w:eastAsia="標楷體"/>
            </w:rPr>
          </w:pPr>
          <w:hyperlink w:anchor="_TOC_250009" w:history="1">
            <w:r w:rsidRPr="006D3E9A">
              <w:rPr>
                <w:rFonts w:eastAsia="標楷體"/>
              </w:rPr>
              <w:t>Design</w:t>
            </w:r>
            <w:r w:rsidRPr="006D3E9A">
              <w:rPr>
                <w:rFonts w:eastAsia="標楷體"/>
                <w:spacing w:val="-4"/>
              </w:rPr>
              <w:t xml:space="preserve"> </w:t>
            </w:r>
            <w:r w:rsidRPr="006D3E9A">
              <w:rPr>
                <w:rFonts w:eastAsia="標楷體"/>
              </w:rPr>
              <w:t>of</w:t>
            </w:r>
            <w:r w:rsidRPr="006D3E9A">
              <w:rPr>
                <w:rFonts w:eastAsia="標楷體"/>
                <w:spacing w:val="-2"/>
              </w:rPr>
              <w:t xml:space="preserve"> </w:t>
            </w:r>
            <w:r w:rsidRPr="006D3E9A">
              <w:rPr>
                <w:rFonts w:eastAsia="標楷體"/>
              </w:rPr>
              <w:t>the</w:t>
            </w:r>
            <w:r w:rsidRPr="006D3E9A">
              <w:rPr>
                <w:rFonts w:eastAsia="標楷體"/>
                <w:spacing w:val="-3"/>
              </w:rPr>
              <w:t xml:space="preserve"> </w:t>
            </w:r>
            <w:r w:rsidRPr="006D3E9A">
              <w:rPr>
                <w:rFonts w:eastAsia="標楷體"/>
                <w:spacing w:val="-2"/>
              </w:rPr>
              <w:t>Structure</w:t>
            </w:r>
            <w:r w:rsidRPr="006D3E9A">
              <w:rPr>
                <w:rFonts w:eastAsia="標楷體"/>
              </w:rPr>
              <w:tab/>
            </w:r>
            <w:r w:rsidRPr="006D3E9A">
              <w:rPr>
                <w:rFonts w:eastAsia="標楷體"/>
                <w:spacing w:val="-5"/>
              </w:rPr>
              <w:t>23</w:t>
            </w:r>
          </w:hyperlink>
        </w:p>
        <w:p w14:paraId="136F0BEC" w14:textId="77777777" w:rsidR="005833E1" w:rsidRPr="006D3E9A" w:rsidRDefault="00000000">
          <w:pPr>
            <w:pStyle w:val="30"/>
            <w:numPr>
              <w:ilvl w:val="1"/>
              <w:numId w:val="7"/>
            </w:numPr>
            <w:tabs>
              <w:tab w:val="left" w:pos="1843"/>
              <w:tab w:val="right" w:pos="9631"/>
            </w:tabs>
            <w:ind w:left="1843" w:hanging="268"/>
            <w:rPr>
              <w:rFonts w:eastAsia="標楷體"/>
            </w:rPr>
          </w:pPr>
          <w:hyperlink w:anchor="_TOC_250008" w:history="1">
            <w:r w:rsidRPr="006D3E9A">
              <w:rPr>
                <w:rFonts w:eastAsia="標楷體"/>
                <w:spacing w:val="-2"/>
              </w:rPr>
              <w:t>Experiment</w:t>
            </w:r>
            <w:r w:rsidRPr="006D3E9A">
              <w:rPr>
                <w:rFonts w:eastAsia="標楷體"/>
                <w:spacing w:val="2"/>
              </w:rPr>
              <w:t xml:space="preserve"> </w:t>
            </w:r>
            <w:r w:rsidRPr="006D3E9A">
              <w:rPr>
                <w:rFonts w:eastAsia="標楷體"/>
                <w:spacing w:val="-2"/>
              </w:rPr>
              <w:t>Testbed</w:t>
            </w:r>
            <w:r w:rsidRPr="006D3E9A">
              <w:rPr>
                <w:rFonts w:eastAsia="標楷體"/>
                <w:spacing w:val="-7"/>
              </w:rPr>
              <w:t xml:space="preserve"> </w:t>
            </w:r>
            <w:r w:rsidRPr="006D3E9A">
              <w:rPr>
                <w:rFonts w:eastAsia="標楷體"/>
                <w:spacing w:val="-2"/>
              </w:rPr>
              <w:t>Architecture</w:t>
            </w:r>
            <w:r w:rsidRPr="006D3E9A">
              <w:rPr>
                <w:rFonts w:eastAsia="標楷體"/>
              </w:rPr>
              <w:tab/>
            </w:r>
            <w:r w:rsidRPr="006D3E9A">
              <w:rPr>
                <w:rFonts w:eastAsia="標楷體"/>
                <w:spacing w:val="-5"/>
              </w:rPr>
              <w:t>23</w:t>
            </w:r>
          </w:hyperlink>
        </w:p>
        <w:p w14:paraId="2629135C" w14:textId="77777777" w:rsidR="005833E1" w:rsidRPr="006D3E9A" w:rsidRDefault="00000000">
          <w:pPr>
            <w:pStyle w:val="30"/>
            <w:numPr>
              <w:ilvl w:val="1"/>
              <w:numId w:val="7"/>
            </w:numPr>
            <w:tabs>
              <w:tab w:val="left" w:pos="1843"/>
              <w:tab w:val="right" w:pos="9631"/>
            </w:tabs>
            <w:ind w:left="1843" w:hanging="268"/>
            <w:rPr>
              <w:rFonts w:eastAsia="標楷體"/>
            </w:rPr>
          </w:pPr>
          <w:hyperlink w:anchor="_TOC_250007" w:history="1">
            <w:r w:rsidRPr="006D3E9A">
              <w:rPr>
                <w:rFonts w:eastAsia="標楷體"/>
                <w:spacing w:val="-2"/>
              </w:rPr>
              <w:t>Evaluation</w:t>
            </w:r>
            <w:r w:rsidRPr="006D3E9A">
              <w:rPr>
                <w:rFonts w:eastAsia="標楷體"/>
                <w:spacing w:val="7"/>
              </w:rPr>
              <w:t xml:space="preserve"> </w:t>
            </w:r>
            <w:r w:rsidRPr="006D3E9A">
              <w:rPr>
                <w:rFonts w:eastAsia="標楷體"/>
                <w:spacing w:val="-4"/>
              </w:rPr>
              <w:t>Tool</w:t>
            </w:r>
            <w:r w:rsidRPr="006D3E9A">
              <w:rPr>
                <w:rFonts w:eastAsia="標楷體"/>
              </w:rPr>
              <w:tab/>
            </w:r>
            <w:r w:rsidRPr="006D3E9A">
              <w:rPr>
                <w:rFonts w:eastAsia="標楷體"/>
                <w:spacing w:val="-5"/>
              </w:rPr>
              <w:t>26</w:t>
            </w:r>
          </w:hyperlink>
        </w:p>
        <w:p w14:paraId="10D873DC" w14:textId="77777777" w:rsidR="005833E1" w:rsidRPr="006D3E9A" w:rsidRDefault="00000000">
          <w:pPr>
            <w:pStyle w:val="30"/>
            <w:numPr>
              <w:ilvl w:val="1"/>
              <w:numId w:val="7"/>
            </w:numPr>
            <w:tabs>
              <w:tab w:val="left" w:pos="1843"/>
              <w:tab w:val="right" w:pos="9631"/>
            </w:tabs>
            <w:spacing w:before="211"/>
            <w:ind w:left="1843" w:hanging="268"/>
            <w:rPr>
              <w:rFonts w:eastAsia="標楷體"/>
            </w:rPr>
          </w:pPr>
          <w:hyperlink w:anchor="_TOC_250006" w:history="1">
            <w:r w:rsidRPr="006D3E9A">
              <w:rPr>
                <w:rFonts w:eastAsia="標楷體"/>
                <w:spacing w:val="-2"/>
              </w:rPr>
              <w:t>Monitoring</w:t>
            </w:r>
            <w:r w:rsidRPr="006D3E9A">
              <w:rPr>
                <w:rFonts w:eastAsia="標楷體"/>
                <w:spacing w:val="8"/>
              </w:rPr>
              <w:t xml:space="preserve"> </w:t>
            </w:r>
            <w:r w:rsidRPr="006D3E9A">
              <w:rPr>
                <w:rFonts w:eastAsia="標楷體"/>
                <w:spacing w:val="-4"/>
              </w:rPr>
              <w:t>Tool</w:t>
            </w:r>
            <w:r w:rsidRPr="006D3E9A">
              <w:rPr>
                <w:rFonts w:eastAsia="標楷體"/>
              </w:rPr>
              <w:tab/>
            </w:r>
            <w:r w:rsidRPr="006D3E9A">
              <w:rPr>
                <w:rFonts w:eastAsia="標楷體"/>
                <w:spacing w:val="-5"/>
              </w:rPr>
              <w:t>28</w:t>
            </w:r>
          </w:hyperlink>
        </w:p>
        <w:p w14:paraId="5AE184AE" w14:textId="77777777" w:rsidR="005833E1" w:rsidRPr="006D3E9A" w:rsidRDefault="00000000">
          <w:pPr>
            <w:pStyle w:val="10"/>
            <w:tabs>
              <w:tab w:val="right" w:pos="9631"/>
            </w:tabs>
            <w:rPr>
              <w:rFonts w:eastAsia="標楷體"/>
            </w:rPr>
          </w:pPr>
          <w:hyperlink w:anchor="_TOC_250005" w:history="1">
            <w:r w:rsidRPr="006D3E9A">
              <w:rPr>
                <w:rFonts w:eastAsia="標楷體"/>
              </w:rPr>
              <w:t>Chapter</w:t>
            </w:r>
            <w:r w:rsidRPr="006D3E9A">
              <w:rPr>
                <w:rFonts w:eastAsia="標楷體"/>
                <w:spacing w:val="-5"/>
              </w:rPr>
              <w:t xml:space="preserve"> </w:t>
            </w:r>
            <w:r w:rsidRPr="006D3E9A">
              <w:rPr>
                <w:rFonts w:eastAsia="標楷體"/>
              </w:rPr>
              <w:t>4:</w:t>
            </w:r>
            <w:r w:rsidRPr="006D3E9A">
              <w:rPr>
                <w:rFonts w:eastAsia="標楷體"/>
                <w:spacing w:val="-5"/>
              </w:rPr>
              <w:t xml:space="preserve"> </w:t>
            </w:r>
            <w:r w:rsidRPr="006D3E9A">
              <w:rPr>
                <w:rFonts w:eastAsia="標楷體"/>
                <w:spacing w:val="-2"/>
              </w:rPr>
              <w:t>Results</w:t>
            </w:r>
            <w:r w:rsidRPr="006D3E9A">
              <w:rPr>
                <w:rFonts w:eastAsia="標楷體"/>
              </w:rPr>
              <w:tab/>
            </w:r>
            <w:r w:rsidRPr="006D3E9A">
              <w:rPr>
                <w:rFonts w:eastAsia="標楷體"/>
                <w:spacing w:val="-5"/>
              </w:rPr>
              <w:t>31</w:t>
            </w:r>
          </w:hyperlink>
        </w:p>
        <w:p w14:paraId="18ABE52C" w14:textId="77777777" w:rsidR="005833E1" w:rsidRPr="006D3E9A" w:rsidRDefault="00000000">
          <w:pPr>
            <w:pStyle w:val="30"/>
            <w:numPr>
              <w:ilvl w:val="1"/>
              <w:numId w:val="6"/>
            </w:numPr>
            <w:tabs>
              <w:tab w:val="left" w:pos="1843"/>
              <w:tab w:val="right" w:pos="9631"/>
            </w:tabs>
            <w:spacing w:before="235"/>
            <w:ind w:left="1843" w:hanging="268"/>
            <w:rPr>
              <w:rFonts w:eastAsia="標楷體"/>
            </w:rPr>
          </w:pPr>
          <w:hyperlink w:anchor="_TOC_250004" w:history="1">
            <w:r w:rsidRPr="006D3E9A">
              <w:rPr>
                <w:rFonts w:eastAsia="標楷體"/>
              </w:rPr>
              <w:t>Server</w:t>
            </w:r>
            <w:r w:rsidRPr="006D3E9A">
              <w:rPr>
                <w:rFonts w:eastAsia="標楷體"/>
                <w:spacing w:val="-5"/>
              </w:rPr>
              <w:t xml:space="preserve"> </w:t>
            </w:r>
            <w:r w:rsidRPr="006D3E9A">
              <w:rPr>
                <w:rFonts w:eastAsia="標楷體"/>
                <w:spacing w:val="-2"/>
              </w:rPr>
              <w:t>Monitoring</w:t>
            </w:r>
            <w:r w:rsidRPr="006D3E9A">
              <w:rPr>
                <w:rFonts w:eastAsia="標楷體"/>
              </w:rPr>
              <w:tab/>
            </w:r>
            <w:r w:rsidRPr="006D3E9A">
              <w:rPr>
                <w:rFonts w:eastAsia="標楷體"/>
                <w:spacing w:val="-5"/>
              </w:rPr>
              <w:t>31</w:t>
            </w:r>
          </w:hyperlink>
        </w:p>
        <w:p w14:paraId="15839A49" w14:textId="77777777" w:rsidR="005833E1" w:rsidRPr="006D3E9A" w:rsidRDefault="00000000">
          <w:pPr>
            <w:pStyle w:val="30"/>
            <w:numPr>
              <w:ilvl w:val="1"/>
              <w:numId w:val="6"/>
            </w:numPr>
            <w:tabs>
              <w:tab w:val="left" w:pos="1843"/>
              <w:tab w:val="right" w:pos="9631"/>
            </w:tabs>
            <w:ind w:left="1843" w:hanging="268"/>
            <w:rPr>
              <w:rFonts w:eastAsia="標楷體"/>
            </w:rPr>
          </w:pPr>
          <w:hyperlink w:anchor="_TOC_250003" w:history="1">
            <w:r w:rsidRPr="006D3E9A">
              <w:rPr>
                <w:rFonts w:eastAsia="標楷體"/>
              </w:rPr>
              <w:t>Designed</w:t>
            </w:r>
            <w:r w:rsidRPr="006D3E9A">
              <w:rPr>
                <w:rFonts w:eastAsia="標楷體"/>
                <w:spacing w:val="-12"/>
              </w:rPr>
              <w:t xml:space="preserve"> </w:t>
            </w:r>
            <w:r w:rsidRPr="006D3E9A">
              <w:rPr>
                <w:rFonts w:eastAsia="標楷體"/>
              </w:rPr>
              <w:t>Ansible</w:t>
            </w:r>
            <w:r w:rsidRPr="006D3E9A">
              <w:rPr>
                <w:rFonts w:eastAsia="標楷體"/>
                <w:spacing w:val="-10"/>
              </w:rPr>
              <w:t xml:space="preserve"> </w:t>
            </w:r>
            <w:r w:rsidRPr="006D3E9A">
              <w:rPr>
                <w:rFonts w:eastAsia="標楷體"/>
                <w:spacing w:val="-2"/>
              </w:rPr>
              <w:t>Playbook</w:t>
            </w:r>
            <w:r w:rsidRPr="006D3E9A">
              <w:rPr>
                <w:rFonts w:eastAsia="標楷體"/>
              </w:rPr>
              <w:tab/>
            </w:r>
            <w:r w:rsidRPr="006D3E9A">
              <w:rPr>
                <w:rFonts w:eastAsia="標楷體"/>
                <w:spacing w:val="-5"/>
              </w:rPr>
              <w:t>33</w:t>
            </w:r>
          </w:hyperlink>
        </w:p>
        <w:p w14:paraId="74C29910" w14:textId="77777777" w:rsidR="005833E1" w:rsidRPr="006D3E9A" w:rsidRDefault="00000000">
          <w:pPr>
            <w:pStyle w:val="30"/>
            <w:numPr>
              <w:ilvl w:val="1"/>
              <w:numId w:val="6"/>
            </w:numPr>
            <w:tabs>
              <w:tab w:val="left" w:pos="1843"/>
              <w:tab w:val="right" w:pos="9631"/>
            </w:tabs>
            <w:ind w:left="1843" w:hanging="268"/>
            <w:rPr>
              <w:rFonts w:eastAsia="標楷體"/>
            </w:rPr>
          </w:pPr>
          <w:hyperlink w:anchor="_TOC_250002" w:history="1">
            <w:r w:rsidRPr="006D3E9A">
              <w:rPr>
                <w:rFonts w:eastAsia="標楷體"/>
                <w:spacing w:val="-2"/>
              </w:rPr>
              <w:t>Evaluation</w:t>
            </w:r>
            <w:r w:rsidRPr="006D3E9A">
              <w:rPr>
                <w:rFonts w:eastAsia="標楷體"/>
              </w:rPr>
              <w:tab/>
            </w:r>
            <w:r w:rsidRPr="006D3E9A">
              <w:rPr>
                <w:rFonts w:eastAsia="標楷體"/>
                <w:spacing w:val="-5"/>
              </w:rPr>
              <w:t>40</w:t>
            </w:r>
          </w:hyperlink>
        </w:p>
        <w:p w14:paraId="68770401" w14:textId="77777777" w:rsidR="005833E1" w:rsidRPr="006D3E9A" w:rsidRDefault="00000000">
          <w:pPr>
            <w:pStyle w:val="10"/>
            <w:tabs>
              <w:tab w:val="right" w:pos="9631"/>
            </w:tabs>
            <w:spacing w:before="331"/>
            <w:rPr>
              <w:rFonts w:eastAsia="標楷體"/>
            </w:rPr>
          </w:pPr>
          <w:hyperlink w:anchor="_TOC_250001" w:history="1">
            <w:r w:rsidRPr="006D3E9A">
              <w:rPr>
                <w:rFonts w:eastAsia="標楷體"/>
              </w:rPr>
              <w:t>Chapter</w:t>
            </w:r>
            <w:r w:rsidRPr="006D3E9A">
              <w:rPr>
                <w:rFonts w:eastAsia="標楷體"/>
                <w:spacing w:val="-5"/>
              </w:rPr>
              <w:t xml:space="preserve"> </w:t>
            </w:r>
            <w:r w:rsidRPr="006D3E9A">
              <w:rPr>
                <w:rFonts w:eastAsia="標楷體"/>
              </w:rPr>
              <w:t>5:</w:t>
            </w:r>
            <w:r w:rsidRPr="006D3E9A">
              <w:rPr>
                <w:rFonts w:eastAsia="標楷體"/>
                <w:spacing w:val="-5"/>
              </w:rPr>
              <w:t xml:space="preserve"> </w:t>
            </w:r>
            <w:r w:rsidRPr="006D3E9A">
              <w:rPr>
                <w:rFonts w:eastAsia="標楷體"/>
                <w:spacing w:val="-2"/>
              </w:rPr>
              <w:t>Conclusion</w:t>
            </w:r>
            <w:r w:rsidRPr="006D3E9A">
              <w:rPr>
                <w:rFonts w:eastAsia="標楷體"/>
              </w:rPr>
              <w:tab/>
            </w:r>
            <w:r w:rsidRPr="006D3E9A">
              <w:rPr>
                <w:rFonts w:eastAsia="標楷體"/>
                <w:spacing w:val="-5"/>
              </w:rPr>
              <w:t>51</w:t>
            </w:r>
          </w:hyperlink>
        </w:p>
        <w:p w14:paraId="38E18AAE" w14:textId="77777777" w:rsidR="005833E1" w:rsidRPr="006D3E9A" w:rsidRDefault="00000000">
          <w:pPr>
            <w:pStyle w:val="10"/>
            <w:tabs>
              <w:tab w:val="right" w:pos="9631"/>
            </w:tabs>
            <w:spacing w:before="231"/>
            <w:rPr>
              <w:rFonts w:eastAsia="標楷體"/>
            </w:rPr>
          </w:pPr>
          <w:hyperlink w:anchor="_TOC_250000" w:history="1">
            <w:r w:rsidRPr="006D3E9A">
              <w:rPr>
                <w:rFonts w:eastAsia="標楷體"/>
                <w:spacing w:val="-2"/>
              </w:rPr>
              <w:t>References</w:t>
            </w:r>
            <w:r w:rsidRPr="006D3E9A">
              <w:rPr>
                <w:rFonts w:eastAsia="標楷體"/>
              </w:rPr>
              <w:tab/>
            </w:r>
            <w:r w:rsidRPr="006D3E9A">
              <w:rPr>
                <w:rFonts w:eastAsia="標楷體"/>
                <w:spacing w:val="-5"/>
              </w:rPr>
              <w:t>55</w:t>
            </w:r>
          </w:hyperlink>
        </w:p>
        <w:p w14:paraId="3F9219C4" w14:textId="77777777" w:rsidR="005833E1" w:rsidRPr="006D3E9A" w:rsidRDefault="00000000">
          <w:pPr>
            <w:rPr>
              <w:rFonts w:eastAsia="標楷體"/>
            </w:rPr>
          </w:pPr>
          <w:r w:rsidRPr="006D3E9A">
            <w:rPr>
              <w:rFonts w:eastAsia="標楷體"/>
            </w:rPr>
            <w:fldChar w:fldCharType="end"/>
          </w:r>
        </w:p>
      </w:sdtContent>
    </w:sdt>
    <w:p w14:paraId="62F344E6" w14:textId="77777777" w:rsidR="005833E1" w:rsidRPr="006D3E9A" w:rsidRDefault="005833E1">
      <w:pPr>
        <w:rPr>
          <w:rFonts w:eastAsia="標楷體"/>
        </w:rPr>
        <w:sectPr w:rsidR="005833E1" w:rsidRPr="006D3E9A">
          <w:headerReference w:type="even" r:id="rId27"/>
          <w:headerReference w:type="default" r:id="rId28"/>
          <w:pgSz w:w="11900" w:h="16840"/>
          <w:pgMar w:top="1080" w:right="460" w:bottom="280" w:left="460" w:header="862" w:footer="0" w:gutter="0"/>
          <w:pgNumType w:start="5"/>
          <w:cols w:space="720"/>
        </w:sectPr>
      </w:pPr>
    </w:p>
    <w:p w14:paraId="29A71D73" w14:textId="77777777" w:rsidR="005833E1" w:rsidRPr="006D3E9A" w:rsidRDefault="005833E1">
      <w:pPr>
        <w:pStyle w:val="a3"/>
        <w:rPr>
          <w:rFonts w:eastAsia="標楷體"/>
          <w:sz w:val="20"/>
        </w:rPr>
      </w:pPr>
    </w:p>
    <w:p w14:paraId="0B217BDA" w14:textId="77777777" w:rsidR="005833E1" w:rsidRPr="006D3E9A" w:rsidRDefault="005833E1">
      <w:pPr>
        <w:pStyle w:val="a3"/>
        <w:rPr>
          <w:rFonts w:eastAsia="標楷體"/>
          <w:sz w:val="20"/>
        </w:rPr>
      </w:pPr>
    </w:p>
    <w:p w14:paraId="1E992114" w14:textId="77777777" w:rsidR="005833E1" w:rsidRPr="006D3E9A" w:rsidRDefault="005833E1">
      <w:pPr>
        <w:pStyle w:val="a3"/>
        <w:rPr>
          <w:rFonts w:eastAsia="標楷體"/>
          <w:sz w:val="20"/>
        </w:rPr>
      </w:pPr>
    </w:p>
    <w:p w14:paraId="7396CFA8" w14:textId="77777777" w:rsidR="005833E1" w:rsidRPr="006D3E9A" w:rsidRDefault="005833E1">
      <w:pPr>
        <w:pStyle w:val="a3"/>
        <w:rPr>
          <w:rFonts w:eastAsia="標楷體"/>
          <w:sz w:val="20"/>
        </w:rPr>
      </w:pPr>
    </w:p>
    <w:p w14:paraId="7BA96699" w14:textId="77777777" w:rsidR="005833E1" w:rsidRPr="006D3E9A" w:rsidRDefault="005833E1">
      <w:pPr>
        <w:pStyle w:val="a3"/>
        <w:rPr>
          <w:rFonts w:eastAsia="標楷體"/>
          <w:sz w:val="20"/>
        </w:rPr>
      </w:pPr>
    </w:p>
    <w:p w14:paraId="2CD2047A" w14:textId="77777777" w:rsidR="005833E1" w:rsidRPr="006D3E9A" w:rsidRDefault="005833E1">
      <w:pPr>
        <w:pStyle w:val="a3"/>
        <w:rPr>
          <w:rFonts w:eastAsia="標楷體"/>
          <w:sz w:val="20"/>
        </w:rPr>
      </w:pPr>
    </w:p>
    <w:p w14:paraId="100290C5" w14:textId="77777777" w:rsidR="005833E1" w:rsidRPr="006D3E9A" w:rsidRDefault="005833E1">
      <w:pPr>
        <w:pStyle w:val="a3"/>
        <w:rPr>
          <w:rFonts w:eastAsia="標楷體"/>
          <w:sz w:val="20"/>
        </w:rPr>
      </w:pPr>
    </w:p>
    <w:p w14:paraId="4D787DE1" w14:textId="77777777" w:rsidR="005833E1" w:rsidRPr="006D3E9A" w:rsidRDefault="005833E1">
      <w:pPr>
        <w:pStyle w:val="a3"/>
        <w:rPr>
          <w:rFonts w:eastAsia="標楷體"/>
          <w:sz w:val="20"/>
        </w:rPr>
      </w:pPr>
    </w:p>
    <w:p w14:paraId="2281EFF1" w14:textId="77777777" w:rsidR="005833E1" w:rsidRPr="006D3E9A" w:rsidRDefault="005833E1">
      <w:pPr>
        <w:pStyle w:val="a3"/>
        <w:rPr>
          <w:rFonts w:eastAsia="標楷體"/>
          <w:sz w:val="20"/>
        </w:rPr>
      </w:pPr>
    </w:p>
    <w:p w14:paraId="6DDEA3CD" w14:textId="77777777" w:rsidR="005833E1" w:rsidRPr="006D3E9A" w:rsidRDefault="005833E1">
      <w:pPr>
        <w:pStyle w:val="a3"/>
        <w:rPr>
          <w:rFonts w:eastAsia="標楷體"/>
          <w:sz w:val="20"/>
        </w:rPr>
      </w:pPr>
    </w:p>
    <w:p w14:paraId="113ED29B" w14:textId="77777777" w:rsidR="005833E1" w:rsidRPr="006D3E9A" w:rsidRDefault="005833E1">
      <w:pPr>
        <w:pStyle w:val="a3"/>
        <w:rPr>
          <w:rFonts w:eastAsia="標楷體"/>
          <w:sz w:val="20"/>
        </w:rPr>
      </w:pPr>
    </w:p>
    <w:p w14:paraId="322243C6" w14:textId="77777777" w:rsidR="005833E1" w:rsidRPr="006D3E9A" w:rsidRDefault="005833E1">
      <w:pPr>
        <w:pStyle w:val="a3"/>
        <w:rPr>
          <w:rFonts w:eastAsia="標楷體"/>
          <w:sz w:val="20"/>
        </w:rPr>
      </w:pPr>
    </w:p>
    <w:p w14:paraId="678ED6FF" w14:textId="77777777" w:rsidR="005833E1" w:rsidRPr="006D3E9A" w:rsidRDefault="005833E1">
      <w:pPr>
        <w:pStyle w:val="a3"/>
        <w:rPr>
          <w:rFonts w:eastAsia="標楷體"/>
          <w:sz w:val="20"/>
        </w:rPr>
      </w:pPr>
    </w:p>
    <w:p w14:paraId="6DDAED32" w14:textId="77777777" w:rsidR="005833E1" w:rsidRPr="006D3E9A" w:rsidRDefault="005833E1">
      <w:pPr>
        <w:pStyle w:val="a3"/>
        <w:rPr>
          <w:rFonts w:eastAsia="標楷體"/>
          <w:sz w:val="20"/>
        </w:rPr>
      </w:pPr>
    </w:p>
    <w:p w14:paraId="02CA7AF9" w14:textId="77777777" w:rsidR="005833E1" w:rsidRPr="006D3E9A" w:rsidRDefault="005833E1">
      <w:pPr>
        <w:pStyle w:val="a3"/>
        <w:rPr>
          <w:rFonts w:eastAsia="標楷體"/>
          <w:sz w:val="20"/>
        </w:rPr>
      </w:pPr>
    </w:p>
    <w:p w14:paraId="2CDC53D6" w14:textId="77777777" w:rsidR="005833E1" w:rsidRPr="006D3E9A" w:rsidRDefault="005833E1">
      <w:pPr>
        <w:pStyle w:val="a3"/>
        <w:rPr>
          <w:rFonts w:eastAsia="標楷體"/>
          <w:sz w:val="20"/>
        </w:rPr>
      </w:pPr>
    </w:p>
    <w:p w14:paraId="1B89071F" w14:textId="77777777" w:rsidR="005833E1" w:rsidRPr="006D3E9A" w:rsidRDefault="005833E1">
      <w:pPr>
        <w:pStyle w:val="a3"/>
        <w:rPr>
          <w:rFonts w:eastAsia="標楷體"/>
          <w:sz w:val="20"/>
        </w:rPr>
      </w:pPr>
    </w:p>
    <w:p w14:paraId="72E2FA96" w14:textId="77777777" w:rsidR="005833E1" w:rsidRPr="006D3E9A" w:rsidRDefault="005833E1">
      <w:pPr>
        <w:pStyle w:val="a3"/>
        <w:rPr>
          <w:rFonts w:eastAsia="標楷體"/>
          <w:sz w:val="20"/>
        </w:rPr>
      </w:pPr>
    </w:p>
    <w:p w14:paraId="08B453E4" w14:textId="77777777" w:rsidR="005833E1" w:rsidRPr="006D3E9A" w:rsidRDefault="005833E1">
      <w:pPr>
        <w:pStyle w:val="a3"/>
        <w:rPr>
          <w:rFonts w:eastAsia="標楷體"/>
          <w:sz w:val="20"/>
        </w:rPr>
      </w:pPr>
    </w:p>
    <w:p w14:paraId="09030E00" w14:textId="77777777" w:rsidR="005833E1" w:rsidRPr="006D3E9A" w:rsidRDefault="005833E1">
      <w:pPr>
        <w:pStyle w:val="a3"/>
        <w:rPr>
          <w:rFonts w:eastAsia="標楷體"/>
          <w:sz w:val="20"/>
        </w:rPr>
      </w:pPr>
    </w:p>
    <w:p w14:paraId="553CC401" w14:textId="77777777" w:rsidR="005833E1" w:rsidRPr="006D3E9A" w:rsidRDefault="005833E1">
      <w:pPr>
        <w:pStyle w:val="a3"/>
        <w:rPr>
          <w:rFonts w:eastAsia="標楷體"/>
          <w:sz w:val="20"/>
        </w:rPr>
      </w:pPr>
    </w:p>
    <w:p w14:paraId="17384870" w14:textId="77777777" w:rsidR="005833E1" w:rsidRPr="006D3E9A" w:rsidRDefault="005833E1">
      <w:pPr>
        <w:pStyle w:val="a3"/>
        <w:rPr>
          <w:rFonts w:eastAsia="標楷體"/>
          <w:sz w:val="20"/>
        </w:rPr>
      </w:pPr>
    </w:p>
    <w:p w14:paraId="653F9DA4" w14:textId="77777777" w:rsidR="005833E1" w:rsidRPr="006D3E9A" w:rsidRDefault="005833E1">
      <w:pPr>
        <w:pStyle w:val="a3"/>
        <w:rPr>
          <w:rFonts w:eastAsia="標楷體"/>
          <w:sz w:val="20"/>
        </w:rPr>
      </w:pPr>
    </w:p>
    <w:p w14:paraId="548F9C2E" w14:textId="77777777" w:rsidR="005833E1" w:rsidRPr="006D3E9A" w:rsidRDefault="005833E1">
      <w:pPr>
        <w:pStyle w:val="a3"/>
        <w:rPr>
          <w:rFonts w:eastAsia="標楷體"/>
          <w:sz w:val="20"/>
        </w:rPr>
      </w:pPr>
    </w:p>
    <w:p w14:paraId="2467775D" w14:textId="77777777" w:rsidR="005833E1" w:rsidRPr="006D3E9A" w:rsidRDefault="005833E1">
      <w:pPr>
        <w:pStyle w:val="a3"/>
        <w:spacing w:before="59" w:after="1"/>
        <w:rPr>
          <w:rFonts w:eastAsia="標楷體"/>
          <w:sz w:val="20"/>
        </w:rPr>
      </w:pPr>
    </w:p>
    <w:p w14:paraId="305AFEC8"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C7F2545" wp14:editId="1DEDB1DE">
            <wp:extent cx="6108764" cy="1416177"/>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0" cstate="print"/>
                    <a:stretch>
                      <a:fillRect/>
                    </a:stretch>
                  </pic:blipFill>
                  <pic:spPr>
                    <a:xfrm>
                      <a:off x="0" y="0"/>
                      <a:ext cx="6108764" cy="1416177"/>
                    </a:xfrm>
                    <a:prstGeom prst="rect">
                      <a:avLst/>
                    </a:prstGeom>
                  </pic:spPr>
                </pic:pic>
              </a:graphicData>
            </a:graphic>
          </wp:inline>
        </w:drawing>
      </w:r>
    </w:p>
    <w:p w14:paraId="2DED09E3"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9A10B06" w14:textId="77777777" w:rsidR="005833E1" w:rsidRPr="006D3E9A" w:rsidRDefault="00000000">
      <w:pPr>
        <w:pStyle w:val="1"/>
        <w:rPr>
          <w:rFonts w:eastAsia="標楷體"/>
        </w:rPr>
      </w:pPr>
      <w:bookmarkStart w:id="4" w:name="_TOC_250024"/>
      <w:r w:rsidRPr="006D3E9A">
        <w:rPr>
          <w:rFonts w:eastAsia="標楷體"/>
        </w:rPr>
        <w:lastRenderedPageBreak/>
        <w:t>List</w:t>
      </w:r>
      <w:r w:rsidRPr="006D3E9A">
        <w:rPr>
          <w:rFonts w:eastAsia="標楷體"/>
          <w:spacing w:val="-3"/>
        </w:rPr>
        <w:t xml:space="preserve"> </w:t>
      </w:r>
      <w:r w:rsidRPr="006D3E9A">
        <w:rPr>
          <w:rFonts w:eastAsia="標楷體"/>
        </w:rPr>
        <w:t>of</w:t>
      </w:r>
      <w:r w:rsidRPr="006D3E9A">
        <w:rPr>
          <w:rFonts w:eastAsia="標楷體"/>
          <w:spacing w:val="-3"/>
        </w:rPr>
        <w:t xml:space="preserve"> </w:t>
      </w:r>
      <w:bookmarkEnd w:id="4"/>
      <w:r w:rsidRPr="006D3E9A">
        <w:rPr>
          <w:rFonts w:eastAsia="標楷體"/>
          <w:spacing w:val="-2"/>
        </w:rPr>
        <w:t>Figures</w:t>
      </w:r>
    </w:p>
    <w:p w14:paraId="3230E2E9" w14:textId="3B84D4CC" w:rsidR="005833E1" w:rsidRPr="006D3E9A" w:rsidRDefault="00AD6F2E">
      <w:pPr>
        <w:tabs>
          <w:tab w:val="right" w:pos="9631"/>
        </w:tabs>
        <w:spacing w:before="426"/>
        <w:ind w:left="1335"/>
        <w:rPr>
          <w:rFonts w:eastAsia="標楷體"/>
          <w:sz w:val="20"/>
        </w:rPr>
      </w:pPr>
      <w:r w:rsidRPr="00EE5453">
        <w:rPr>
          <w:rFonts w:eastAsia="標楷體"/>
          <w:i/>
          <w:iCs/>
          <w:noProof/>
          <w:rPrChange w:id="5" w:author="190498 lily" w:date="2023-11-22T20:17:00Z">
            <w:rPr>
              <w:rFonts w:eastAsia="標楷體"/>
              <w:noProof/>
            </w:rPr>
          </w:rPrChange>
        </w:rPr>
        <w:drawing>
          <wp:anchor distT="0" distB="0" distL="0" distR="0" simplePos="0" relativeHeight="251644928" behindDoc="0" locked="0" layoutInCell="1" allowOverlap="1" wp14:anchorId="23F4018E" wp14:editId="53D4E32E">
            <wp:simplePos x="0" y="0"/>
            <wp:positionH relativeFrom="page">
              <wp:posOffset>348846</wp:posOffset>
            </wp:positionH>
            <wp:positionV relativeFrom="paragraph">
              <wp:posOffset>257382</wp:posOffset>
            </wp:positionV>
            <wp:extent cx="6837045" cy="683704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 cstate="print"/>
                    <a:stretch>
                      <a:fillRect/>
                    </a:stretch>
                  </pic:blipFill>
                  <pic:spPr>
                    <a:xfrm>
                      <a:off x="0" y="0"/>
                      <a:ext cx="6837045" cy="6837045"/>
                    </a:xfrm>
                    <a:prstGeom prst="rect">
                      <a:avLst/>
                    </a:prstGeom>
                  </pic:spPr>
                </pic:pic>
              </a:graphicData>
            </a:graphic>
          </wp:anchor>
        </w:drawing>
      </w:r>
      <w:r w:rsidR="00000000" w:rsidRPr="00EE5453">
        <w:rPr>
          <w:rFonts w:eastAsia="標楷體"/>
          <w:i/>
          <w:iCs/>
          <w:sz w:val="20"/>
          <w:rPrChange w:id="6" w:author="190498 lily" w:date="2023-11-22T20:17:00Z">
            <w:rPr>
              <w:rFonts w:eastAsia="標楷體"/>
              <w:sz w:val="20"/>
            </w:rPr>
          </w:rPrChange>
        </w:rPr>
        <w:t>Figure</w:t>
      </w:r>
      <w:r w:rsidR="00000000" w:rsidRPr="00EE5453">
        <w:rPr>
          <w:rFonts w:eastAsia="標楷體"/>
          <w:i/>
          <w:iCs/>
          <w:spacing w:val="-6"/>
          <w:sz w:val="20"/>
          <w:rPrChange w:id="7" w:author="190498 lily" w:date="2023-11-22T20:17:00Z">
            <w:rPr>
              <w:rFonts w:eastAsia="標楷體"/>
              <w:spacing w:val="-6"/>
              <w:sz w:val="20"/>
            </w:rPr>
          </w:rPrChange>
        </w:rPr>
        <w:t xml:space="preserve"> </w:t>
      </w:r>
      <w:r w:rsidR="00000000" w:rsidRPr="00EE5453">
        <w:rPr>
          <w:rFonts w:eastAsia="標楷體"/>
          <w:i/>
          <w:iCs/>
          <w:sz w:val="20"/>
          <w:rPrChange w:id="8" w:author="190498 lily" w:date="2023-11-22T20:17:00Z">
            <w:rPr>
              <w:rFonts w:eastAsia="標楷體"/>
              <w:sz w:val="20"/>
            </w:rPr>
          </w:rPrChange>
        </w:rPr>
        <w:t>1</w:t>
      </w:r>
      <w:ins w:id="9" w:author="190498 lily" w:date="2023-11-22T15:11:00Z">
        <w:r w:rsidR="007B720F" w:rsidRPr="00EE5453">
          <w:rPr>
            <w:rFonts w:eastAsia="標楷體" w:hint="eastAsia"/>
            <w:i/>
            <w:iCs/>
            <w:sz w:val="20"/>
            <w:lang w:eastAsia="zh-TW"/>
            <w:rPrChange w:id="10" w:author="190498 lily" w:date="2023-11-22T20:17:00Z">
              <w:rPr>
                <w:rFonts w:eastAsia="標楷體" w:hint="eastAsia"/>
                <w:sz w:val="20"/>
                <w:lang w:eastAsia="zh-TW"/>
              </w:rPr>
            </w:rPrChange>
          </w:rPr>
          <w:t>.</w:t>
        </w:r>
        <w:r w:rsidR="007B720F" w:rsidRPr="00EE5453">
          <w:rPr>
            <w:rFonts w:eastAsia="標楷體"/>
            <w:i/>
            <w:iCs/>
            <w:sz w:val="20"/>
            <w:lang w:eastAsia="zh-TW"/>
            <w:rPrChange w:id="11" w:author="190498 lily" w:date="2023-11-22T20:17:00Z">
              <w:rPr>
                <w:rFonts w:eastAsia="標楷體"/>
                <w:sz w:val="20"/>
                <w:lang w:eastAsia="zh-TW"/>
              </w:rPr>
            </w:rPrChange>
          </w:rPr>
          <w:t>1</w:t>
        </w:r>
      </w:ins>
      <w:del w:id="12" w:author="190498 lily" w:date="2023-11-22T15:11:00Z">
        <w:r w:rsidR="00000000" w:rsidRPr="006D3E9A" w:rsidDel="007B720F">
          <w:rPr>
            <w:rFonts w:eastAsia="標楷體"/>
            <w:sz w:val="20"/>
          </w:rPr>
          <w:delText>:</w:delText>
        </w:r>
        <w:r w:rsidR="00000000" w:rsidRPr="006D3E9A" w:rsidDel="007B720F">
          <w:rPr>
            <w:rFonts w:eastAsia="標楷體"/>
            <w:spacing w:val="-8"/>
            <w:sz w:val="20"/>
          </w:rPr>
          <w:delText xml:space="preserve"> </w:delText>
        </w:r>
      </w:del>
      <w:ins w:id="13" w:author="190498 lily" w:date="2023-11-22T15:12:00Z">
        <w:r w:rsidR="007B720F">
          <w:rPr>
            <w:rFonts w:eastAsia="標楷體"/>
            <w:spacing w:val="-8"/>
            <w:sz w:val="20"/>
          </w:rPr>
          <w:t xml:space="preserve"> </w:t>
        </w:r>
      </w:ins>
      <w:r w:rsidR="00000000" w:rsidRPr="006D3E9A">
        <w:rPr>
          <w:rFonts w:eastAsia="標楷體"/>
          <w:sz w:val="20"/>
        </w:rPr>
        <w:t>Thesis</w:t>
      </w:r>
      <w:r w:rsidR="00000000" w:rsidRPr="006D3E9A">
        <w:rPr>
          <w:rFonts w:eastAsia="標楷體"/>
          <w:spacing w:val="-5"/>
          <w:sz w:val="20"/>
        </w:rPr>
        <w:t xml:space="preserve"> </w:t>
      </w:r>
      <w:r w:rsidR="00000000" w:rsidRPr="006D3E9A">
        <w:rPr>
          <w:rFonts w:eastAsia="標楷體"/>
          <w:spacing w:val="-2"/>
          <w:sz w:val="20"/>
        </w:rPr>
        <w:t>Organization</w:t>
      </w:r>
      <w:r w:rsidR="00000000" w:rsidRPr="006D3E9A">
        <w:rPr>
          <w:rFonts w:eastAsia="標楷體"/>
          <w:sz w:val="20"/>
        </w:rPr>
        <w:tab/>
      </w:r>
      <w:r w:rsidR="00000000" w:rsidRPr="006D3E9A">
        <w:rPr>
          <w:rFonts w:eastAsia="標楷體"/>
          <w:spacing w:val="-10"/>
          <w:sz w:val="20"/>
        </w:rPr>
        <w:t>3</w:t>
      </w:r>
    </w:p>
    <w:p w14:paraId="187DD6B2" w14:textId="584072E6" w:rsidR="005833E1" w:rsidRPr="006D3E9A" w:rsidRDefault="00000000">
      <w:pPr>
        <w:tabs>
          <w:tab w:val="right" w:pos="9631"/>
        </w:tabs>
        <w:spacing w:before="231"/>
        <w:ind w:left="1335"/>
        <w:rPr>
          <w:rFonts w:eastAsia="標楷體"/>
          <w:sz w:val="20"/>
        </w:rPr>
      </w:pPr>
      <w:r w:rsidRPr="00EE5453">
        <w:rPr>
          <w:rFonts w:eastAsia="標楷體"/>
          <w:i/>
          <w:iCs/>
          <w:sz w:val="20"/>
          <w:rPrChange w:id="14" w:author="190498 lily" w:date="2023-11-22T20:17:00Z">
            <w:rPr>
              <w:rFonts w:eastAsia="標楷體"/>
              <w:sz w:val="20"/>
            </w:rPr>
          </w:rPrChange>
        </w:rPr>
        <w:t>Figure</w:t>
      </w:r>
      <w:r w:rsidRPr="00EE5453">
        <w:rPr>
          <w:rFonts w:eastAsia="標楷體"/>
          <w:i/>
          <w:iCs/>
          <w:spacing w:val="-8"/>
          <w:sz w:val="20"/>
          <w:rPrChange w:id="15" w:author="190498 lily" w:date="2023-11-22T20:17:00Z">
            <w:rPr>
              <w:rFonts w:eastAsia="標楷體"/>
              <w:spacing w:val="-8"/>
              <w:sz w:val="20"/>
            </w:rPr>
          </w:rPrChange>
        </w:rPr>
        <w:t xml:space="preserve"> </w:t>
      </w:r>
      <w:r w:rsidRPr="00EE5453">
        <w:rPr>
          <w:rFonts w:eastAsia="標楷體"/>
          <w:i/>
          <w:iCs/>
          <w:sz w:val="20"/>
          <w:rPrChange w:id="16" w:author="190498 lily" w:date="2023-11-22T20:17:00Z">
            <w:rPr>
              <w:rFonts w:eastAsia="標楷體"/>
              <w:sz w:val="20"/>
            </w:rPr>
          </w:rPrChange>
        </w:rPr>
        <w:t>2</w:t>
      </w:r>
      <w:ins w:id="17" w:author="190498 lily" w:date="2023-11-22T15:13:00Z">
        <w:r w:rsidR="007B720F" w:rsidRPr="00EE5453">
          <w:rPr>
            <w:rFonts w:eastAsia="標楷體"/>
            <w:i/>
            <w:iCs/>
            <w:spacing w:val="-5"/>
            <w:sz w:val="20"/>
            <w:rPrChange w:id="18" w:author="190498 lily" w:date="2023-11-22T20:17:00Z">
              <w:rPr>
                <w:rFonts w:eastAsia="標楷體"/>
                <w:spacing w:val="-5"/>
                <w:sz w:val="20"/>
              </w:rPr>
            </w:rPrChange>
          </w:rPr>
          <w:t>.1</w:t>
        </w:r>
        <w:r w:rsidR="007B720F">
          <w:rPr>
            <w:rFonts w:eastAsia="標楷體"/>
            <w:spacing w:val="-5"/>
            <w:sz w:val="20"/>
          </w:rPr>
          <w:t xml:space="preserve"> </w:t>
        </w:r>
      </w:ins>
      <w:del w:id="19" w:author="190498 lily" w:date="2023-11-22T15:12:00Z">
        <w:r w:rsidRPr="006D3E9A" w:rsidDel="007B720F">
          <w:rPr>
            <w:rFonts w:eastAsia="標楷體"/>
            <w:sz w:val="20"/>
          </w:rPr>
          <w:delText>:</w:delText>
        </w:r>
        <w:r w:rsidRPr="006D3E9A" w:rsidDel="007B720F">
          <w:rPr>
            <w:rFonts w:eastAsia="標楷體"/>
            <w:spacing w:val="-5"/>
            <w:sz w:val="20"/>
          </w:rPr>
          <w:delText xml:space="preserve"> </w:delText>
        </w:r>
      </w:del>
      <w:r w:rsidRPr="006D3E9A">
        <w:rPr>
          <w:rFonts w:eastAsia="標楷體"/>
          <w:sz w:val="20"/>
        </w:rPr>
        <w:t>Famous</w:t>
      </w:r>
      <w:r w:rsidRPr="006D3E9A">
        <w:rPr>
          <w:rFonts w:eastAsia="標楷體"/>
          <w:spacing w:val="-6"/>
          <w:sz w:val="20"/>
        </w:rPr>
        <w:t xml:space="preserve"> </w:t>
      </w:r>
      <w:r w:rsidRPr="006D3E9A">
        <w:rPr>
          <w:rFonts w:eastAsia="標楷體"/>
          <w:sz w:val="20"/>
        </w:rPr>
        <w:t>Examples</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Blockchain</w:t>
      </w:r>
      <w:r w:rsidRPr="006D3E9A">
        <w:rPr>
          <w:rFonts w:eastAsia="標楷體"/>
          <w:spacing w:val="-6"/>
          <w:sz w:val="20"/>
        </w:rPr>
        <w:t xml:space="preserve"> </w:t>
      </w:r>
      <w:r w:rsidRPr="006D3E9A">
        <w:rPr>
          <w:rFonts w:eastAsia="標楷體"/>
          <w:sz w:val="20"/>
        </w:rPr>
        <w:t>1.0</w:t>
      </w:r>
      <w:r w:rsidRPr="006D3E9A">
        <w:rPr>
          <w:rFonts w:eastAsia="標楷體"/>
          <w:spacing w:val="-5"/>
          <w:sz w:val="20"/>
        </w:rPr>
        <w:t xml:space="preserve"> </w:t>
      </w:r>
      <w:r w:rsidRPr="006D3E9A">
        <w:rPr>
          <w:rFonts w:eastAsia="標楷體"/>
          <w:sz w:val="20"/>
        </w:rPr>
        <w:t>to</w:t>
      </w:r>
      <w:r w:rsidRPr="006D3E9A">
        <w:rPr>
          <w:rFonts w:eastAsia="標楷體"/>
          <w:spacing w:val="-5"/>
          <w:sz w:val="20"/>
        </w:rPr>
        <w:t xml:space="preserve"> 3.0</w:t>
      </w:r>
      <w:r w:rsidRPr="006D3E9A">
        <w:rPr>
          <w:rFonts w:eastAsia="標楷體"/>
          <w:sz w:val="20"/>
        </w:rPr>
        <w:tab/>
      </w:r>
      <w:r w:rsidRPr="006D3E9A">
        <w:rPr>
          <w:rFonts w:eastAsia="標楷體"/>
          <w:spacing w:val="-10"/>
          <w:sz w:val="20"/>
        </w:rPr>
        <w:t>7</w:t>
      </w:r>
    </w:p>
    <w:p w14:paraId="2EA21A2C" w14:textId="59EB32C7" w:rsidR="005833E1" w:rsidRPr="006D3E9A" w:rsidRDefault="00000000">
      <w:pPr>
        <w:tabs>
          <w:tab w:val="right" w:pos="9631"/>
        </w:tabs>
        <w:spacing w:before="226"/>
        <w:ind w:left="1335"/>
        <w:rPr>
          <w:rFonts w:eastAsia="標楷體"/>
          <w:sz w:val="20"/>
        </w:rPr>
      </w:pPr>
      <w:r w:rsidRPr="00AD6F2E">
        <w:rPr>
          <w:rFonts w:eastAsia="標楷體"/>
          <w:i/>
          <w:iCs/>
          <w:sz w:val="20"/>
          <w:rPrChange w:id="20" w:author="190498 lily" w:date="2023-11-22T20:17:00Z">
            <w:rPr>
              <w:rFonts w:eastAsia="標楷體"/>
              <w:sz w:val="20"/>
            </w:rPr>
          </w:rPrChange>
        </w:rPr>
        <w:t>Figure</w:t>
      </w:r>
      <w:r w:rsidRPr="00AD6F2E">
        <w:rPr>
          <w:rFonts w:eastAsia="標楷體"/>
          <w:i/>
          <w:iCs/>
          <w:spacing w:val="-7"/>
          <w:sz w:val="20"/>
          <w:rPrChange w:id="21" w:author="190498 lily" w:date="2023-11-22T20:17:00Z">
            <w:rPr>
              <w:rFonts w:eastAsia="標楷體"/>
              <w:spacing w:val="-7"/>
              <w:sz w:val="20"/>
            </w:rPr>
          </w:rPrChange>
        </w:rPr>
        <w:t xml:space="preserve"> </w:t>
      </w:r>
      <w:ins w:id="22" w:author="190498 lily" w:date="2023-11-22T16:02:00Z">
        <w:r w:rsidR="00833738" w:rsidRPr="00AD6F2E">
          <w:rPr>
            <w:rFonts w:eastAsia="標楷體"/>
            <w:i/>
            <w:iCs/>
            <w:sz w:val="20"/>
            <w:rPrChange w:id="23" w:author="190498 lily" w:date="2023-11-22T20:17:00Z">
              <w:rPr>
                <w:rFonts w:eastAsia="標楷體"/>
                <w:sz w:val="20"/>
              </w:rPr>
            </w:rPrChange>
          </w:rPr>
          <w:t>2.2</w:t>
        </w:r>
      </w:ins>
      <w:del w:id="24" w:author="190498 lily" w:date="2023-11-22T16:02:00Z">
        <w:r w:rsidRPr="006D3E9A" w:rsidDel="00833738">
          <w:rPr>
            <w:rFonts w:eastAsia="標楷體"/>
            <w:sz w:val="20"/>
          </w:rPr>
          <w:delText>3:</w:delText>
        </w:r>
      </w:del>
      <w:r w:rsidRPr="006D3E9A">
        <w:rPr>
          <w:rFonts w:eastAsia="標楷體"/>
          <w:spacing w:val="-6"/>
          <w:sz w:val="20"/>
        </w:rPr>
        <w:t xml:space="preserve"> </w:t>
      </w:r>
      <w:r w:rsidRPr="006D3E9A">
        <w:rPr>
          <w:rFonts w:eastAsia="標楷體"/>
          <w:sz w:val="20"/>
        </w:rPr>
        <w:t>Projects</w:t>
      </w:r>
      <w:r w:rsidRPr="006D3E9A">
        <w:rPr>
          <w:rFonts w:eastAsia="標楷體"/>
          <w:spacing w:val="-6"/>
          <w:sz w:val="20"/>
        </w:rPr>
        <w:t xml:space="preserve"> </w:t>
      </w:r>
      <w:r w:rsidRPr="006D3E9A">
        <w:rPr>
          <w:rFonts w:eastAsia="標楷體"/>
          <w:sz w:val="20"/>
        </w:rPr>
        <w:t>Under</w:t>
      </w:r>
      <w:r w:rsidRPr="006D3E9A">
        <w:rPr>
          <w:rFonts w:eastAsia="標楷體"/>
          <w:spacing w:val="-6"/>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Hyperledger</w:t>
      </w:r>
      <w:r w:rsidRPr="006D3E9A">
        <w:rPr>
          <w:rFonts w:eastAsia="標楷體"/>
          <w:spacing w:val="-6"/>
          <w:sz w:val="20"/>
        </w:rPr>
        <w:t xml:space="preserve"> </w:t>
      </w:r>
      <w:r w:rsidRPr="006D3E9A">
        <w:rPr>
          <w:rFonts w:eastAsia="標楷體"/>
          <w:spacing w:val="-2"/>
          <w:sz w:val="20"/>
        </w:rPr>
        <w:t>Namespace</w:t>
      </w:r>
      <w:r w:rsidRPr="006D3E9A">
        <w:rPr>
          <w:rFonts w:eastAsia="標楷體"/>
          <w:sz w:val="20"/>
        </w:rPr>
        <w:tab/>
      </w:r>
      <w:r w:rsidRPr="006D3E9A">
        <w:rPr>
          <w:rFonts w:eastAsia="標楷體"/>
          <w:spacing w:val="-10"/>
          <w:sz w:val="20"/>
        </w:rPr>
        <w:t>9</w:t>
      </w:r>
    </w:p>
    <w:p w14:paraId="1BD2C39B" w14:textId="23AE1E6C" w:rsidR="005833E1" w:rsidRPr="006D3E9A" w:rsidRDefault="00000000">
      <w:pPr>
        <w:tabs>
          <w:tab w:val="right" w:pos="9631"/>
        </w:tabs>
        <w:spacing w:before="230"/>
        <w:ind w:left="1335"/>
        <w:rPr>
          <w:rFonts w:eastAsia="標楷體"/>
          <w:sz w:val="20"/>
        </w:rPr>
      </w:pPr>
      <w:r w:rsidRPr="00AD6F2E">
        <w:rPr>
          <w:rFonts w:eastAsia="標楷體"/>
          <w:i/>
          <w:iCs/>
          <w:sz w:val="20"/>
          <w:rPrChange w:id="25" w:author="190498 lily" w:date="2023-11-22T20:17:00Z">
            <w:rPr>
              <w:rFonts w:eastAsia="標楷體"/>
              <w:sz w:val="20"/>
            </w:rPr>
          </w:rPrChange>
        </w:rPr>
        <w:t>Figure</w:t>
      </w:r>
      <w:r w:rsidRPr="00AD6F2E">
        <w:rPr>
          <w:rFonts w:eastAsia="標楷體"/>
          <w:i/>
          <w:iCs/>
          <w:spacing w:val="-14"/>
          <w:sz w:val="20"/>
          <w:rPrChange w:id="26" w:author="190498 lily" w:date="2023-11-22T20:17:00Z">
            <w:rPr>
              <w:rFonts w:eastAsia="標楷體"/>
              <w:spacing w:val="-14"/>
              <w:sz w:val="20"/>
            </w:rPr>
          </w:rPrChange>
        </w:rPr>
        <w:t xml:space="preserve"> </w:t>
      </w:r>
      <w:ins w:id="27" w:author="190498 lily" w:date="2023-11-22T16:02:00Z">
        <w:r w:rsidR="00833738" w:rsidRPr="00AD6F2E">
          <w:rPr>
            <w:rFonts w:eastAsia="標楷體"/>
            <w:i/>
            <w:iCs/>
            <w:spacing w:val="-14"/>
            <w:sz w:val="20"/>
            <w:rPrChange w:id="28" w:author="190498 lily" w:date="2023-11-22T20:17:00Z">
              <w:rPr>
                <w:rFonts w:eastAsia="標楷體"/>
                <w:spacing w:val="-14"/>
                <w:sz w:val="20"/>
              </w:rPr>
            </w:rPrChange>
          </w:rPr>
          <w:t>2</w:t>
        </w:r>
      </w:ins>
      <w:ins w:id="29" w:author="190498 lily" w:date="2023-11-22T16:03:00Z">
        <w:r w:rsidR="00833738" w:rsidRPr="00AD6F2E">
          <w:rPr>
            <w:rFonts w:eastAsia="標楷體"/>
            <w:i/>
            <w:iCs/>
            <w:spacing w:val="-14"/>
            <w:sz w:val="20"/>
            <w:rPrChange w:id="30" w:author="190498 lily" w:date="2023-11-22T20:17:00Z">
              <w:rPr>
                <w:rFonts w:eastAsia="標楷體"/>
                <w:spacing w:val="-14"/>
                <w:sz w:val="20"/>
              </w:rPr>
            </w:rPrChange>
          </w:rPr>
          <w:t>.</w:t>
        </w:r>
      </w:ins>
      <w:ins w:id="31" w:author="190498 lily" w:date="2023-11-22T16:02:00Z">
        <w:r w:rsidR="00833738" w:rsidRPr="00AD6F2E">
          <w:rPr>
            <w:rFonts w:eastAsia="標楷體"/>
            <w:i/>
            <w:iCs/>
            <w:spacing w:val="-14"/>
            <w:sz w:val="20"/>
            <w:rPrChange w:id="32" w:author="190498 lily" w:date="2023-11-22T20:17:00Z">
              <w:rPr>
                <w:rFonts w:eastAsia="標楷體"/>
                <w:spacing w:val="-14"/>
                <w:sz w:val="20"/>
              </w:rPr>
            </w:rPrChange>
          </w:rPr>
          <w:t xml:space="preserve">3 </w:t>
        </w:r>
      </w:ins>
      <w:del w:id="33" w:author="190498 lily" w:date="2023-11-22T16:02:00Z">
        <w:r w:rsidRPr="00AD6F2E" w:rsidDel="00833738">
          <w:rPr>
            <w:rFonts w:eastAsia="標楷體"/>
            <w:i/>
            <w:iCs/>
            <w:sz w:val="20"/>
            <w:rPrChange w:id="34" w:author="190498 lily" w:date="2023-11-22T20:17:00Z">
              <w:rPr>
                <w:rFonts w:eastAsia="標楷體"/>
                <w:sz w:val="20"/>
              </w:rPr>
            </w:rPrChange>
          </w:rPr>
          <w:delText>4</w:delText>
        </w:r>
      </w:del>
      <w:del w:id="35" w:author="190498 lily" w:date="2023-11-22T16:03:00Z">
        <w:r w:rsidRPr="00AD6F2E" w:rsidDel="00833738">
          <w:rPr>
            <w:rFonts w:eastAsia="標楷體"/>
            <w:i/>
            <w:iCs/>
            <w:sz w:val="20"/>
            <w:rPrChange w:id="36" w:author="190498 lily" w:date="2023-11-22T20:17:00Z">
              <w:rPr>
                <w:rFonts w:eastAsia="標楷體"/>
                <w:sz w:val="20"/>
              </w:rPr>
            </w:rPrChange>
          </w:rPr>
          <w:delText>:</w:delText>
        </w:r>
        <w:r w:rsidRPr="006D3E9A" w:rsidDel="00833738">
          <w:rPr>
            <w:rFonts w:eastAsia="標楷體"/>
            <w:spacing w:val="-12"/>
            <w:sz w:val="20"/>
          </w:rPr>
          <w:delText xml:space="preserve"> </w:delText>
        </w:r>
      </w:del>
      <w:r w:rsidRPr="006D3E9A">
        <w:rPr>
          <w:rFonts w:eastAsia="標楷體"/>
          <w:sz w:val="20"/>
        </w:rPr>
        <w:t>A</w:t>
      </w:r>
      <w:r w:rsidRPr="006D3E9A">
        <w:rPr>
          <w:rFonts w:eastAsia="標楷體"/>
          <w:spacing w:val="-13"/>
          <w:sz w:val="20"/>
        </w:rPr>
        <w:t xml:space="preserve"> </w:t>
      </w:r>
      <w:r w:rsidRPr="006D3E9A">
        <w:rPr>
          <w:rFonts w:eastAsia="標楷體"/>
          <w:sz w:val="20"/>
        </w:rPr>
        <w:t>Fabric</w:t>
      </w:r>
      <w:r w:rsidRPr="006D3E9A">
        <w:rPr>
          <w:rFonts w:eastAsia="標楷體"/>
          <w:spacing w:val="-5"/>
          <w:sz w:val="20"/>
        </w:rPr>
        <w:t xml:space="preserve"> </w:t>
      </w:r>
      <w:r w:rsidRPr="006D3E9A">
        <w:rPr>
          <w:rFonts w:eastAsia="標楷體"/>
          <w:sz w:val="20"/>
        </w:rPr>
        <w:t>network</w:t>
      </w:r>
      <w:r w:rsidRPr="006D3E9A">
        <w:rPr>
          <w:rFonts w:eastAsia="標楷體"/>
          <w:spacing w:val="-6"/>
          <w:sz w:val="20"/>
        </w:rPr>
        <w:t xml:space="preserve"> </w:t>
      </w:r>
      <w:r w:rsidRPr="006D3E9A">
        <w:rPr>
          <w:rFonts w:eastAsia="標楷體"/>
          <w:sz w:val="20"/>
        </w:rPr>
        <w:t>with</w:t>
      </w:r>
      <w:r w:rsidRPr="006D3E9A">
        <w:rPr>
          <w:rFonts w:eastAsia="標楷體"/>
          <w:spacing w:val="-5"/>
          <w:sz w:val="20"/>
        </w:rPr>
        <w:t xml:space="preserve"> </w:t>
      </w:r>
      <w:r w:rsidRPr="006D3E9A">
        <w:rPr>
          <w:rFonts w:eastAsia="標楷體"/>
          <w:sz w:val="20"/>
        </w:rPr>
        <w:t>federated</w:t>
      </w:r>
      <w:r w:rsidRPr="006D3E9A">
        <w:rPr>
          <w:rFonts w:eastAsia="標楷體"/>
          <w:spacing w:val="-5"/>
          <w:sz w:val="20"/>
        </w:rPr>
        <w:t xml:space="preserve"> </w:t>
      </w:r>
      <w:r w:rsidRPr="006D3E9A">
        <w:rPr>
          <w:rFonts w:eastAsia="標楷體"/>
          <w:sz w:val="20"/>
        </w:rPr>
        <w:t>MSPs</w:t>
      </w:r>
      <w:r w:rsidRPr="006D3E9A">
        <w:rPr>
          <w:rFonts w:eastAsia="標楷體"/>
          <w:spacing w:val="-5"/>
          <w:sz w:val="20"/>
        </w:rPr>
        <w:t xml:space="preserve"> </w:t>
      </w:r>
      <w:r w:rsidRPr="006D3E9A">
        <w:rPr>
          <w:rFonts w:eastAsia="標楷體"/>
          <w:sz w:val="20"/>
        </w:rPr>
        <w:t>and</w:t>
      </w:r>
      <w:r w:rsidRPr="006D3E9A">
        <w:rPr>
          <w:rFonts w:eastAsia="標楷體"/>
          <w:spacing w:val="-5"/>
          <w:sz w:val="20"/>
        </w:rPr>
        <w:t xml:space="preserve"> </w:t>
      </w:r>
      <w:r w:rsidRPr="006D3E9A">
        <w:rPr>
          <w:rFonts w:eastAsia="標楷體"/>
          <w:spacing w:val="-2"/>
          <w:sz w:val="20"/>
        </w:rPr>
        <w:t>running</w:t>
      </w:r>
      <w:r w:rsidRPr="006D3E9A">
        <w:rPr>
          <w:rFonts w:eastAsia="標楷體"/>
          <w:sz w:val="20"/>
        </w:rPr>
        <w:tab/>
      </w:r>
      <w:r w:rsidRPr="006D3E9A">
        <w:rPr>
          <w:rFonts w:eastAsia="標楷體"/>
          <w:spacing w:val="-5"/>
          <w:sz w:val="20"/>
        </w:rPr>
        <w:t>10</w:t>
      </w:r>
    </w:p>
    <w:p w14:paraId="7FA6DEEE" w14:textId="5025798B" w:rsidR="005833E1" w:rsidRPr="006D3E9A" w:rsidRDefault="00000000">
      <w:pPr>
        <w:tabs>
          <w:tab w:val="right" w:pos="9631"/>
        </w:tabs>
        <w:spacing w:before="231"/>
        <w:ind w:left="1335"/>
        <w:rPr>
          <w:rFonts w:eastAsia="標楷體"/>
          <w:sz w:val="20"/>
        </w:rPr>
      </w:pPr>
      <w:r w:rsidRPr="00AD6F2E">
        <w:rPr>
          <w:rFonts w:eastAsia="標楷體"/>
          <w:i/>
          <w:iCs/>
          <w:sz w:val="20"/>
          <w:rPrChange w:id="37" w:author="190498 lily" w:date="2023-11-22T20:17:00Z">
            <w:rPr>
              <w:rFonts w:eastAsia="標楷體"/>
              <w:sz w:val="20"/>
            </w:rPr>
          </w:rPrChange>
        </w:rPr>
        <w:t>Figure</w:t>
      </w:r>
      <w:r w:rsidRPr="00AD6F2E">
        <w:rPr>
          <w:rFonts w:eastAsia="標楷體"/>
          <w:i/>
          <w:iCs/>
          <w:spacing w:val="-8"/>
          <w:sz w:val="20"/>
          <w:rPrChange w:id="38" w:author="190498 lily" w:date="2023-11-22T20:17:00Z">
            <w:rPr>
              <w:rFonts w:eastAsia="標楷體"/>
              <w:spacing w:val="-8"/>
              <w:sz w:val="20"/>
            </w:rPr>
          </w:rPrChange>
        </w:rPr>
        <w:t xml:space="preserve"> </w:t>
      </w:r>
      <w:del w:id="39" w:author="190498 lily" w:date="2023-11-22T16:35:00Z">
        <w:r w:rsidRPr="00AD6F2E" w:rsidDel="005257C1">
          <w:rPr>
            <w:rFonts w:eastAsia="標楷體"/>
            <w:i/>
            <w:iCs/>
            <w:sz w:val="20"/>
            <w:rPrChange w:id="40" w:author="190498 lily" w:date="2023-11-22T20:17:00Z">
              <w:rPr>
                <w:rFonts w:eastAsia="標楷體"/>
                <w:sz w:val="20"/>
              </w:rPr>
            </w:rPrChange>
          </w:rPr>
          <w:delText>5</w:delText>
        </w:r>
      </w:del>
      <w:ins w:id="41" w:author="190498 lily" w:date="2023-11-22T16:35:00Z">
        <w:r w:rsidR="005257C1" w:rsidRPr="00AD6F2E">
          <w:rPr>
            <w:rFonts w:eastAsia="標楷體"/>
            <w:i/>
            <w:iCs/>
            <w:sz w:val="20"/>
            <w:rPrChange w:id="42" w:author="190498 lily" w:date="2023-11-22T20:17:00Z">
              <w:rPr>
                <w:rFonts w:eastAsia="標楷體"/>
                <w:sz w:val="20"/>
              </w:rPr>
            </w:rPrChange>
          </w:rPr>
          <w:t>2.4</w:t>
        </w:r>
      </w:ins>
      <w:del w:id="43" w:author="190498 lily" w:date="2023-11-22T16:35:00Z">
        <w:r w:rsidRPr="006D3E9A" w:rsidDel="005257C1">
          <w:rPr>
            <w:rFonts w:eastAsia="標楷體"/>
            <w:sz w:val="20"/>
          </w:rPr>
          <w:delText>:</w:delText>
        </w:r>
      </w:del>
      <w:ins w:id="44" w:author="190498 lily" w:date="2023-11-22T16:35:00Z">
        <w:r w:rsidR="005257C1">
          <w:rPr>
            <w:rFonts w:eastAsia="標楷體"/>
            <w:sz w:val="20"/>
          </w:rPr>
          <w:t xml:space="preserve"> </w:t>
        </w:r>
      </w:ins>
      <w:del w:id="45" w:author="190498 lily" w:date="2023-11-22T16:35:00Z">
        <w:r w:rsidRPr="006D3E9A" w:rsidDel="005257C1">
          <w:rPr>
            <w:rFonts w:eastAsia="標楷體"/>
            <w:spacing w:val="-5"/>
            <w:sz w:val="20"/>
          </w:rPr>
          <w:delText xml:space="preserve"> </w:delText>
        </w:r>
      </w:del>
      <w:r w:rsidRPr="006D3E9A">
        <w:rPr>
          <w:rFonts w:eastAsia="標楷體"/>
          <w:sz w:val="20"/>
        </w:rPr>
        <w:t>Example</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an</w:t>
      </w:r>
      <w:r w:rsidRPr="006D3E9A">
        <w:rPr>
          <w:rFonts w:eastAsia="標楷體"/>
          <w:spacing w:val="-13"/>
          <w:sz w:val="20"/>
        </w:rPr>
        <w:t xml:space="preserve"> </w:t>
      </w:r>
      <w:r w:rsidRPr="006D3E9A">
        <w:rPr>
          <w:rFonts w:eastAsia="標楷體"/>
          <w:sz w:val="20"/>
        </w:rPr>
        <w:t>Ansible</w:t>
      </w:r>
      <w:r w:rsidRPr="006D3E9A">
        <w:rPr>
          <w:rFonts w:eastAsia="標楷體"/>
          <w:spacing w:val="-4"/>
          <w:sz w:val="20"/>
        </w:rPr>
        <w:t xml:space="preserve"> </w:t>
      </w:r>
      <w:r w:rsidRPr="006D3E9A">
        <w:rPr>
          <w:rFonts w:eastAsia="標楷體"/>
          <w:spacing w:val="-2"/>
          <w:sz w:val="20"/>
        </w:rPr>
        <w:t>Playbook</w:t>
      </w:r>
      <w:r w:rsidRPr="006D3E9A">
        <w:rPr>
          <w:rFonts w:eastAsia="標楷體"/>
          <w:sz w:val="20"/>
        </w:rPr>
        <w:tab/>
      </w:r>
      <w:r w:rsidRPr="006D3E9A">
        <w:rPr>
          <w:rFonts w:eastAsia="標楷體"/>
          <w:spacing w:val="-5"/>
          <w:sz w:val="20"/>
        </w:rPr>
        <w:t>14</w:t>
      </w:r>
    </w:p>
    <w:p w14:paraId="3FC3578F" w14:textId="3D7AC154" w:rsidR="005833E1" w:rsidRPr="006D3E9A" w:rsidRDefault="00000000">
      <w:pPr>
        <w:tabs>
          <w:tab w:val="right" w:pos="9631"/>
        </w:tabs>
        <w:spacing w:before="231"/>
        <w:ind w:left="1335"/>
        <w:rPr>
          <w:rFonts w:eastAsia="標楷體"/>
          <w:sz w:val="20"/>
        </w:rPr>
      </w:pPr>
      <w:r w:rsidRPr="00AD6F2E">
        <w:rPr>
          <w:rFonts w:eastAsia="標楷體"/>
          <w:i/>
          <w:iCs/>
          <w:sz w:val="20"/>
          <w:rPrChange w:id="46" w:author="190498 lily" w:date="2023-11-22T20:18:00Z">
            <w:rPr>
              <w:rFonts w:eastAsia="標楷體"/>
              <w:sz w:val="20"/>
            </w:rPr>
          </w:rPrChange>
        </w:rPr>
        <w:t>Figure</w:t>
      </w:r>
      <w:r w:rsidRPr="00AD6F2E">
        <w:rPr>
          <w:rFonts w:eastAsia="標楷體"/>
          <w:i/>
          <w:iCs/>
          <w:spacing w:val="-12"/>
          <w:sz w:val="20"/>
          <w:rPrChange w:id="47" w:author="190498 lily" w:date="2023-11-22T20:18:00Z">
            <w:rPr>
              <w:rFonts w:eastAsia="標楷體"/>
              <w:spacing w:val="-12"/>
              <w:sz w:val="20"/>
            </w:rPr>
          </w:rPrChange>
        </w:rPr>
        <w:t xml:space="preserve"> </w:t>
      </w:r>
      <w:del w:id="48" w:author="190498 lily" w:date="2023-11-22T16:38:00Z">
        <w:r w:rsidRPr="00AD6F2E" w:rsidDel="005257C1">
          <w:rPr>
            <w:rFonts w:eastAsia="標楷體"/>
            <w:i/>
            <w:iCs/>
            <w:sz w:val="20"/>
            <w:rPrChange w:id="49" w:author="190498 lily" w:date="2023-11-22T20:18:00Z">
              <w:rPr>
                <w:rFonts w:eastAsia="標楷體"/>
                <w:sz w:val="20"/>
              </w:rPr>
            </w:rPrChange>
          </w:rPr>
          <w:delText>6</w:delText>
        </w:r>
      </w:del>
      <w:ins w:id="50" w:author="190498 lily" w:date="2023-11-22T16:38:00Z">
        <w:r w:rsidR="005257C1" w:rsidRPr="00AD6F2E">
          <w:rPr>
            <w:rFonts w:eastAsia="標楷體"/>
            <w:i/>
            <w:iCs/>
            <w:sz w:val="20"/>
            <w:rPrChange w:id="51" w:author="190498 lily" w:date="2023-11-22T20:18:00Z">
              <w:rPr>
                <w:rFonts w:eastAsia="標楷體"/>
                <w:sz w:val="20"/>
              </w:rPr>
            </w:rPrChange>
          </w:rPr>
          <w:t>2.5</w:t>
        </w:r>
      </w:ins>
      <w:del w:id="52" w:author="190498 lily" w:date="2023-11-22T16:38:00Z">
        <w:r w:rsidRPr="00AD6F2E" w:rsidDel="005257C1">
          <w:rPr>
            <w:rFonts w:eastAsia="標楷體"/>
            <w:i/>
            <w:iCs/>
            <w:sz w:val="20"/>
            <w:rPrChange w:id="53" w:author="190498 lily" w:date="2023-11-22T20:18:00Z">
              <w:rPr>
                <w:rFonts w:eastAsia="標楷體"/>
                <w:sz w:val="20"/>
              </w:rPr>
            </w:rPrChange>
          </w:rPr>
          <w:delText>:</w:delText>
        </w:r>
      </w:del>
      <w:r w:rsidRPr="006D3E9A">
        <w:rPr>
          <w:rFonts w:eastAsia="標楷體"/>
          <w:spacing w:val="-7"/>
          <w:sz w:val="20"/>
        </w:rPr>
        <w:t xml:space="preserve"> </w:t>
      </w:r>
      <w:r w:rsidRPr="006D3E9A">
        <w:rPr>
          <w:rFonts w:eastAsia="標楷體"/>
          <w:sz w:val="20"/>
        </w:rPr>
        <w:t>Schematic</w:t>
      </w:r>
      <w:r w:rsidRPr="006D3E9A">
        <w:rPr>
          <w:rFonts w:eastAsia="標楷體"/>
          <w:spacing w:val="-8"/>
          <w:sz w:val="20"/>
        </w:rPr>
        <w:t xml:space="preserve"> </w:t>
      </w:r>
      <w:r w:rsidRPr="006D3E9A">
        <w:rPr>
          <w:rFonts w:eastAsia="標楷體"/>
          <w:sz w:val="20"/>
        </w:rPr>
        <w:t>Diagram</w:t>
      </w:r>
      <w:r w:rsidRPr="006D3E9A">
        <w:rPr>
          <w:rFonts w:eastAsia="標楷體"/>
          <w:spacing w:val="-8"/>
          <w:sz w:val="20"/>
        </w:rPr>
        <w:t xml:space="preserve"> </w:t>
      </w:r>
      <w:r w:rsidRPr="006D3E9A">
        <w:rPr>
          <w:rFonts w:eastAsia="標楷體"/>
          <w:sz w:val="20"/>
        </w:rPr>
        <w:t>of</w:t>
      </w:r>
      <w:r w:rsidRPr="006D3E9A">
        <w:rPr>
          <w:rFonts w:eastAsia="標楷體"/>
          <w:spacing w:val="-7"/>
          <w:sz w:val="20"/>
        </w:rPr>
        <w:t xml:space="preserve"> </w:t>
      </w:r>
      <w:r w:rsidRPr="006D3E9A">
        <w:rPr>
          <w:rFonts w:eastAsia="標楷體"/>
          <w:sz w:val="20"/>
        </w:rPr>
        <w:t>Containerized</w:t>
      </w:r>
      <w:r w:rsidRPr="006D3E9A">
        <w:rPr>
          <w:rFonts w:eastAsia="標楷體"/>
          <w:spacing w:val="-12"/>
          <w:sz w:val="20"/>
        </w:rPr>
        <w:t xml:space="preserve"> </w:t>
      </w:r>
      <w:r w:rsidRPr="006D3E9A">
        <w:rPr>
          <w:rFonts w:eastAsia="標楷體"/>
          <w:spacing w:val="-2"/>
          <w:sz w:val="20"/>
        </w:rPr>
        <w:t>Applications</w:t>
      </w:r>
      <w:r w:rsidRPr="006D3E9A">
        <w:rPr>
          <w:rFonts w:eastAsia="標楷體"/>
          <w:sz w:val="20"/>
        </w:rPr>
        <w:tab/>
      </w:r>
      <w:r w:rsidRPr="006D3E9A">
        <w:rPr>
          <w:rFonts w:eastAsia="標楷體"/>
          <w:spacing w:val="-5"/>
          <w:sz w:val="20"/>
        </w:rPr>
        <w:t>16</w:t>
      </w:r>
    </w:p>
    <w:p w14:paraId="4402CF9B" w14:textId="18E786EC" w:rsidR="005833E1" w:rsidRPr="006D3E9A" w:rsidRDefault="00000000">
      <w:pPr>
        <w:tabs>
          <w:tab w:val="right" w:pos="9631"/>
        </w:tabs>
        <w:spacing w:before="231"/>
        <w:ind w:left="1335"/>
        <w:rPr>
          <w:rFonts w:eastAsia="標楷體"/>
          <w:sz w:val="20"/>
        </w:rPr>
      </w:pPr>
      <w:r w:rsidRPr="00AD6F2E">
        <w:rPr>
          <w:rFonts w:eastAsia="標楷體"/>
          <w:i/>
          <w:iCs/>
          <w:sz w:val="20"/>
          <w:rPrChange w:id="54" w:author="190498 lily" w:date="2023-11-22T20:18:00Z">
            <w:rPr>
              <w:rFonts w:eastAsia="標楷體"/>
              <w:sz w:val="20"/>
            </w:rPr>
          </w:rPrChange>
        </w:rPr>
        <w:t>Figure</w:t>
      </w:r>
      <w:r w:rsidRPr="00AD6F2E">
        <w:rPr>
          <w:rFonts w:eastAsia="標楷體"/>
          <w:i/>
          <w:iCs/>
          <w:spacing w:val="-7"/>
          <w:sz w:val="20"/>
          <w:rPrChange w:id="55" w:author="190498 lily" w:date="2023-11-22T20:18:00Z">
            <w:rPr>
              <w:rFonts w:eastAsia="標楷體"/>
              <w:spacing w:val="-7"/>
              <w:sz w:val="20"/>
            </w:rPr>
          </w:rPrChange>
        </w:rPr>
        <w:t xml:space="preserve"> </w:t>
      </w:r>
      <w:ins w:id="56" w:author="190498 lily" w:date="2023-11-22T16:40:00Z">
        <w:r w:rsidR="004379D4" w:rsidRPr="00AD6F2E">
          <w:rPr>
            <w:rFonts w:eastAsia="標楷體"/>
            <w:i/>
            <w:iCs/>
            <w:spacing w:val="-7"/>
            <w:sz w:val="20"/>
            <w:rPrChange w:id="57" w:author="190498 lily" w:date="2023-11-22T20:18:00Z">
              <w:rPr>
                <w:rFonts w:eastAsia="標楷體"/>
                <w:spacing w:val="-7"/>
                <w:sz w:val="20"/>
              </w:rPr>
            </w:rPrChange>
          </w:rPr>
          <w:t>2.6</w:t>
        </w:r>
      </w:ins>
      <w:del w:id="58" w:author="190498 lily" w:date="2023-11-22T16:40:00Z">
        <w:r w:rsidRPr="00AD6F2E" w:rsidDel="004379D4">
          <w:rPr>
            <w:rFonts w:eastAsia="標楷體"/>
            <w:i/>
            <w:iCs/>
            <w:sz w:val="20"/>
            <w:rPrChange w:id="59" w:author="190498 lily" w:date="2023-11-22T20:18:00Z">
              <w:rPr>
                <w:rFonts w:eastAsia="標楷體"/>
                <w:sz w:val="20"/>
              </w:rPr>
            </w:rPrChange>
          </w:rPr>
          <w:delText>7:</w:delText>
        </w:r>
      </w:del>
      <w:r w:rsidRPr="006D3E9A">
        <w:rPr>
          <w:rFonts w:eastAsia="標楷體"/>
          <w:spacing w:val="-7"/>
          <w:sz w:val="20"/>
        </w:rPr>
        <w:t xml:space="preserve"> </w:t>
      </w:r>
      <w:r w:rsidRPr="006D3E9A">
        <w:rPr>
          <w:rFonts w:eastAsia="標楷體"/>
          <w:sz w:val="20"/>
        </w:rPr>
        <w:t>Relations</w:t>
      </w:r>
      <w:r w:rsidRPr="006D3E9A">
        <w:rPr>
          <w:rFonts w:eastAsia="標楷體"/>
          <w:spacing w:val="-7"/>
          <w:sz w:val="20"/>
        </w:rPr>
        <w:t xml:space="preserve"> </w:t>
      </w:r>
      <w:r w:rsidRPr="006D3E9A">
        <w:rPr>
          <w:rFonts w:eastAsia="標楷體"/>
          <w:sz w:val="20"/>
        </w:rPr>
        <w:t>between</w:t>
      </w:r>
      <w:r w:rsidRPr="006D3E9A">
        <w:rPr>
          <w:rFonts w:eastAsia="標楷體"/>
          <w:spacing w:val="-7"/>
          <w:sz w:val="20"/>
        </w:rPr>
        <w:t xml:space="preserve"> </w:t>
      </w:r>
      <w:r w:rsidRPr="006D3E9A">
        <w:rPr>
          <w:rFonts w:eastAsia="標楷體"/>
          <w:sz w:val="20"/>
        </w:rPr>
        <w:t>Images,</w:t>
      </w:r>
      <w:r w:rsidRPr="006D3E9A">
        <w:rPr>
          <w:rFonts w:eastAsia="標楷體"/>
          <w:spacing w:val="-7"/>
          <w:sz w:val="20"/>
        </w:rPr>
        <w:t xml:space="preserve"> </w:t>
      </w:r>
      <w:r w:rsidRPr="006D3E9A">
        <w:rPr>
          <w:rFonts w:eastAsia="標楷體"/>
          <w:sz w:val="20"/>
        </w:rPr>
        <w:t>Registries,</w:t>
      </w:r>
      <w:r w:rsidRPr="006D3E9A">
        <w:rPr>
          <w:rFonts w:eastAsia="標楷體"/>
          <w:spacing w:val="-7"/>
          <w:sz w:val="20"/>
        </w:rPr>
        <w:t xml:space="preserve"> </w:t>
      </w:r>
      <w:r w:rsidRPr="006D3E9A">
        <w:rPr>
          <w:rFonts w:eastAsia="標楷體"/>
          <w:sz w:val="20"/>
        </w:rPr>
        <w:t>and</w:t>
      </w:r>
      <w:r w:rsidRPr="006D3E9A">
        <w:rPr>
          <w:rFonts w:eastAsia="標楷體"/>
          <w:spacing w:val="-7"/>
          <w:sz w:val="20"/>
        </w:rPr>
        <w:t xml:space="preserve"> </w:t>
      </w:r>
      <w:r w:rsidRPr="006D3E9A">
        <w:rPr>
          <w:rFonts w:eastAsia="標楷體"/>
          <w:sz w:val="20"/>
        </w:rPr>
        <w:t>Docker</w:t>
      </w:r>
      <w:r w:rsidRPr="006D3E9A">
        <w:rPr>
          <w:rFonts w:eastAsia="標楷體"/>
          <w:spacing w:val="-7"/>
          <w:sz w:val="20"/>
        </w:rPr>
        <w:t xml:space="preserve"> </w:t>
      </w:r>
      <w:r w:rsidRPr="006D3E9A">
        <w:rPr>
          <w:rFonts w:eastAsia="標楷體"/>
          <w:spacing w:val="-2"/>
          <w:sz w:val="20"/>
        </w:rPr>
        <w:t>Files</w:t>
      </w:r>
      <w:r w:rsidRPr="006D3E9A">
        <w:rPr>
          <w:rFonts w:eastAsia="標楷體"/>
          <w:sz w:val="20"/>
        </w:rPr>
        <w:tab/>
      </w:r>
      <w:r w:rsidRPr="006D3E9A">
        <w:rPr>
          <w:rFonts w:eastAsia="標楷體"/>
          <w:spacing w:val="-5"/>
          <w:sz w:val="20"/>
        </w:rPr>
        <w:t>17</w:t>
      </w:r>
    </w:p>
    <w:p w14:paraId="3AE3522A" w14:textId="24E39C57" w:rsidR="005833E1" w:rsidRPr="006D3E9A" w:rsidRDefault="00000000">
      <w:pPr>
        <w:tabs>
          <w:tab w:val="right" w:pos="9631"/>
        </w:tabs>
        <w:spacing w:before="231"/>
        <w:ind w:left="1335"/>
        <w:rPr>
          <w:rFonts w:eastAsia="標楷體"/>
          <w:sz w:val="20"/>
        </w:rPr>
      </w:pPr>
      <w:r w:rsidRPr="00AD6F2E">
        <w:rPr>
          <w:rFonts w:eastAsia="標楷體"/>
          <w:i/>
          <w:iCs/>
          <w:sz w:val="20"/>
          <w:rPrChange w:id="60" w:author="190498 lily" w:date="2023-11-22T20:18:00Z">
            <w:rPr>
              <w:rFonts w:eastAsia="標楷體"/>
              <w:sz w:val="20"/>
            </w:rPr>
          </w:rPrChange>
        </w:rPr>
        <w:t>Figure</w:t>
      </w:r>
      <w:r w:rsidRPr="00AD6F2E">
        <w:rPr>
          <w:rFonts w:eastAsia="標楷體"/>
          <w:i/>
          <w:iCs/>
          <w:spacing w:val="-7"/>
          <w:sz w:val="20"/>
          <w:rPrChange w:id="61" w:author="190498 lily" w:date="2023-11-22T20:18:00Z">
            <w:rPr>
              <w:rFonts w:eastAsia="標楷體"/>
              <w:spacing w:val="-7"/>
              <w:sz w:val="20"/>
            </w:rPr>
          </w:rPrChange>
        </w:rPr>
        <w:t xml:space="preserve"> </w:t>
      </w:r>
      <w:ins w:id="62" w:author="190498 lily" w:date="2023-11-22T16:43:00Z">
        <w:r w:rsidR="004379D4" w:rsidRPr="00AD6F2E">
          <w:rPr>
            <w:rFonts w:eastAsia="標楷體"/>
            <w:i/>
            <w:iCs/>
            <w:spacing w:val="-7"/>
            <w:sz w:val="20"/>
            <w:rPrChange w:id="63" w:author="190498 lily" w:date="2023-11-22T20:18:00Z">
              <w:rPr>
                <w:rFonts w:eastAsia="標楷體"/>
                <w:spacing w:val="-7"/>
                <w:sz w:val="20"/>
              </w:rPr>
            </w:rPrChange>
          </w:rPr>
          <w:t>2.7</w:t>
        </w:r>
      </w:ins>
      <w:del w:id="64" w:author="190498 lily" w:date="2023-11-22T16:43:00Z">
        <w:r w:rsidRPr="00AD6F2E" w:rsidDel="004379D4">
          <w:rPr>
            <w:rFonts w:eastAsia="標楷體"/>
            <w:i/>
            <w:iCs/>
            <w:sz w:val="20"/>
            <w:rPrChange w:id="65" w:author="190498 lily" w:date="2023-11-22T20:18:00Z">
              <w:rPr>
                <w:rFonts w:eastAsia="標楷體"/>
                <w:sz w:val="20"/>
              </w:rPr>
            </w:rPrChange>
          </w:rPr>
          <w:delText>8:</w:delText>
        </w:r>
      </w:del>
      <w:r w:rsidRPr="006D3E9A">
        <w:rPr>
          <w:rFonts w:eastAsia="標楷體"/>
          <w:spacing w:val="-13"/>
          <w:sz w:val="20"/>
        </w:rPr>
        <w:t xml:space="preserve"> </w:t>
      </w:r>
      <w:r w:rsidRPr="006D3E9A">
        <w:rPr>
          <w:rFonts w:eastAsia="標楷體"/>
          <w:sz w:val="20"/>
        </w:rPr>
        <w:t>An</w:t>
      </w:r>
      <w:r w:rsidRPr="006D3E9A">
        <w:rPr>
          <w:rFonts w:eastAsia="標楷體"/>
          <w:spacing w:val="-5"/>
          <w:sz w:val="20"/>
        </w:rPr>
        <w:t xml:space="preserve"> </w:t>
      </w:r>
      <w:r w:rsidRPr="006D3E9A">
        <w:rPr>
          <w:rFonts w:eastAsia="標楷體"/>
          <w:sz w:val="20"/>
        </w:rPr>
        <w:t>Example</w:t>
      </w:r>
      <w:r w:rsidRPr="006D3E9A">
        <w:rPr>
          <w:rFonts w:eastAsia="標楷體"/>
          <w:spacing w:val="-4"/>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Load</w:t>
      </w:r>
      <w:r w:rsidRPr="006D3E9A">
        <w:rPr>
          <w:rFonts w:eastAsia="標楷體"/>
          <w:spacing w:val="-4"/>
          <w:sz w:val="20"/>
        </w:rPr>
        <w:t xml:space="preserve"> </w:t>
      </w:r>
      <w:r w:rsidRPr="006D3E9A">
        <w:rPr>
          <w:rFonts w:eastAsia="標楷體"/>
          <w:spacing w:val="-2"/>
          <w:sz w:val="20"/>
        </w:rPr>
        <w:t>Balancing</w:t>
      </w:r>
      <w:r w:rsidRPr="006D3E9A">
        <w:rPr>
          <w:rFonts w:eastAsia="標楷體"/>
          <w:sz w:val="20"/>
        </w:rPr>
        <w:tab/>
      </w:r>
      <w:r w:rsidRPr="006D3E9A">
        <w:rPr>
          <w:rFonts w:eastAsia="標楷體"/>
          <w:spacing w:val="-5"/>
          <w:sz w:val="20"/>
        </w:rPr>
        <w:t>20</w:t>
      </w:r>
    </w:p>
    <w:p w14:paraId="3DD3DB77" w14:textId="3B886F31" w:rsidR="005833E1" w:rsidRPr="006D3E9A" w:rsidRDefault="00000000">
      <w:pPr>
        <w:tabs>
          <w:tab w:val="right" w:pos="9631"/>
        </w:tabs>
        <w:spacing w:before="226"/>
        <w:ind w:left="1335"/>
        <w:rPr>
          <w:rFonts w:eastAsia="標楷體"/>
          <w:sz w:val="20"/>
        </w:rPr>
      </w:pPr>
      <w:r w:rsidRPr="00AD6F2E">
        <w:rPr>
          <w:rFonts w:eastAsia="標楷體"/>
          <w:i/>
          <w:iCs/>
          <w:sz w:val="20"/>
          <w:rPrChange w:id="66" w:author="190498 lily" w:date="2023-11-22T20:18:00Z">
            <w:rPr>
              <w:rFonts w:eastAsia="標楷體"/>
              <w:sz w:val="20"/>
            </w:rPr>
          </w:rPrChange>
        </w:rPr>
        <w:t>Figure</w:t>
      </w:r>
      <w:r w:rsidRPr="00AD6F2E">
        <w:rPr>
          <w:rFonts w:eastAsia="標楷體"/>
          <w:i/>
          <w:iCs/>
          <w:spacing w:val="-15"/>
          <w:sz w:val="20"/>
          <w:rPrChange w:id="67" w:author="190498 lily" w:date="2023-11-22T20:18:00Z">
            <w:rPr>
              <w:rFonts w:eastAsia="標楷體"/>
              <w:spacing w:val="-15"/>
              <w:sz w:val="20"/>
            </w:rPr>
          </w:rPrChange>
        </w:rPr>
        <w:t xml:space="preserve"> </w:t>
      </w:r>
      <w:ins w:id="68" w:author="190498 lily" w:date="2023-11-22T16:47:00Z">
        <w:r w:rsidR="004379D4" w:rsidRPr="00AD6F2E">
          <w:rPr>
            <w:rFonts w:eastAsia="標楷體"/>
            <w:i/>
            <w:iCs/>
            <w:spacing w:val="-15"/>
            <w:sz w:val="20"/>
            <w:rPrChange w:id="69" w:author="190498 lily" w:date="2023-11-22T20:18:00Z">
              <w:rPr>
                <w:rFonts w:eastAsia="標楷體"/>
                <w:spacing w:val="-15"/>
                <w:sz w:val="20"/>
              </w:rPr>
            </w:rPrChange>
          </w:rPr>
          <w:t>3.1</w:t>
        </w:r>
      </w:ins>
      <w:del w:id="70" w:author="190498 lily" w:date="2023-11-22T16:47:00Z">
        <w:r w:rsidRPr="00AD6F2E" w:rsidDel="004379D4">
          <w:rPr>
            <w:rFonts w:eastAsia="標楷體"/>
            <w:i/>
            <w:iCs/>
            <w:sz w:val="20"/>
            <w:rPrChange w:id="71" w:author="190498 lily" w:date="2023-11-22T20:18:00Z">
              <w:rPr>
                <w:rFonts w:eastAsia="標楷體"/>
                <w:sz w:val="20"/>
              </w:rPr>
            </w:rPrChange>
          </w:rPr>
          <w:delText>9:</w:delText>
        </w:r>
      </w:del>
      <w:r w:rsidRPr="006D3E9A">
        <w:rPr>
          <w:rFonts w:eastAsia="標楷體"/>
          <w:spacing w:val="-12"/>
          <w:sz w:val="20"/>
        </w:rPr>
        <w:t xml:space="preserve"> </w:t>
      </w:r>
      <w:r w:rsidRPr="006D3E9A">
        <w:rPr>
          <w:rFonts w:eastAsia="標楷體"/>
          <w:sz w:val="20"/>
        </w:rPr>
        <w:t>The</w:t>
      </w:r>
      <w:r w:rsidRPr="006D3E9A">
        <w:rPr>
          <w:rFonts w:eastAsia="標楷體"/>
          <w:spacing w:val="-13"/>
          <w:sz w:val="20"/>
        </w:rPr>
        <w:t xml:space="preserve"> </w:t>
      </w:r>
      <w:r w:rsidRPr="006D3E9A">
        <w:rPr>
          <w:rFonts w:eastAsia="標楷體"/>
          <w:sz w:val="20"/>
        </w:rPr>
        <w:t>Testbed</w:t>
      </w:r>
      <w:r w:rsidRPr="006D3E9A">
        <w:rPr>
          <w:rFonts w:eastAsia="標楷體"/>
          <w:spacing w:val="-12"/>
          <w:sz w:val="20"/>
        </w:rPr>
        <w:t xml:space="preserve"> </w:t>
      </w:r>
      <w:r w:rsidRPr="006D3E9A">
        <w:rPr>
          <w:rFonts w:eastAsia="標楷體"/>
          <w:sz w:val="20"/>
        </w:rPr>
        <w:t>Architecture</w:t>
      </w:r>
      <w:r w:rsidRPr="006D3E9A">
        <w:rPr>
          <w:rFonts w:eastAsia="標楷體"/>
          <w:spacing w:val="-9"/>
          <w:sz w:val="20"/>
        </w:rPr>
        <w:t xml:space="preserve"> </w:t>
      </w:r>
      <w:r w:rsidRPr="006D3E9A">
        <w:rPr>
          <w:rFonts w:eastAsia="標楷體"/>
          <w:sz w:val="20"/>
        </w:rPr>
        <w:t>of</w:t>
      </w:r>
      <w:r w:rsidRPr="006D3E9A">
        <w:rPr>
          <w:rFonts w:eastAsia="標楷體"/>
          <w:spacing w:val="-8"/>
          <w:sz w:val="20"/>
        </w:rPr>
        <w:t xml:space="preserve"> </w:t>
      </w:r>
      <w:r w:rsidRPr="006D3E9A">
        <w:rPr>
          <w:rFonts w:eastAsia="標楷體"/>
          <w:spacing w:val="-2"/>
          <w:sz w:val="20"/>
        </w:rPr>
        <w:t>Experiment</w:t>
      </w:r>
      <w:r w:rsidRPr="006D3E9A">
        <w:rPr>
          <w:rFonts w:eastAsia="標楷體"/>
          <w:sz w:val="20"/>
        </w:rPr>
        <w:tab/>
      </w:r>
      <w:r w:rsidRPr="006D3E9A">
        <w:rPr>
          <w:rFonts w:eastAsia="標楷體"/>
          <w:spacing w:val="-5"/>
          <w:sz w:val="20"/>
        </w:rPr>
        <w:t>24</w:t>
      </w:r>
    </w:p>
    <w:p w14:paraId="039745A4" w14:textId="7606873B" w:rsidR="005833E1" w:rsidRPr="006D3E9A" w:rsidRDefault="00000000">
      <w:pPr>
        <w:tabs>
          <w:tab w:val="right" w:pos="9631"/>
        </w:tabs>
        <w:spacing w:before="231"/>
        <w:ind w:left="1335"/>
        <w:rPr>
          <w:rFonts w:eastAsia="標楷體"/>
          <w:sz w:val="20"/>
        </w:rPr>
      </w:pPr>
      <w:r w:rsidRPr="00AD6F2E">
        <w:rPr>
          <w:rFonts w:eastAsia="標楷體"/>
          <w:i/>
          <w:iCs/>
          <w:sz w:val="20"/>
          <w:rPrChange w:id="72" w:author="190498 lily" w:date="2023-11-22T20:18:00Z">
            <w:rPr>
              <w:rFonts w:eastAsia="標楷體"/>
              <w:sz w:val="20"/>
            </w:rPr>
          </w:rPrChange>
        </w:rPr>
        <w:t>Figure</w:t>
      </w:r>
      <w:r w:rsidRPr="00AD6F2E">
        <w:rPr>
          <w:rFonts w:eastAsia="標楷體"/>
          <w:i/>
          <w:iCs/>
          <w:spacing w:val="-13"/>
          <w:sz w:val="20"/>
          <w:rPrChange w:id="73" w:author="190498 lily" w:date="2023-11-22T20:18:00Z">
            <w:rPr>
              <w:rFonts w:eastAsia="標楷體"/>
              <w:spacing w:val="-13"/>
              <w:sz w:val="20"/>
            </w:rPr>
          </w:rPrChange>
        </w:rPr>
        <w:t xml:space="preserve"> </w:t>
      </w:r>
      <w:ins w:id="74" w:author="190498 lily" w:date="2023-11-22T16:50:00Z">
        <w:r w:rsidR="00D01D50" w:rsidRPr="00AD6F2E">
          <w:rPr>
            <w:rFonts w:eastAsia="標楷體"/>
            <w:i/>
            <w:iCs/>
            <w:spacing w:val="-13"/>
            <w:sz w:val="20"/>
            <w:rPrChange w:id="75" w:author="190498 lily" w:date="2023-11-22T20:18:00Z">
              <w:rPr>
                <w:rFonts w:eastAsia="標楷體"/>
                <w:spacing w:val="-13"/>
                <w:sz w:val="20"/>
              </w:rPr>
            </w:rPrChange>
          </w:rPr>
          <w:t>3.2</w:t>
        </w:r>
      </w:ins>
      <w:del w:id="76" w:author="190498 lily" w:date="2023-11-22T16:50:00Z">
        <w:r w:rsidRPr="00AD6F2E" w:rsidDel="00D01D50">
          <w:rPr>
            <w:rFonts w:eastAsia="標楷體"/>
            <w:i/>
            <w:iCs/>
            <w:sz w:val="20"/>
            <w:rPrChange w:id="77" w:author="190498 lily" w:date="2023-11-22T20:18:00Z">
              <w:rPr>
                <w:rFonts w:eastAsia="標楷體"/>
                <w:sz w:val="20"/>
              </w:rPr>
            </w:rPrChange>
          </w:rPr>
          <w:delText>10</w:delText>
        </w:r>
        <w:r w:rsidRPr="006D3E9A" w:rsidDel="00D01D50">
          <w:rPr>
            <w:rFonts w:eastAsia="標楷體"/>
            <w:sz w:val="20"/>
          </w:rPr>
          <w:delText>:</w:delText>
        </w:r>
      </w:del>
      <w:r w:rsidRPr="006D3E9A">
        <w:rPr>
          <w:rFonts w:eastAsia="標楷體"/>
          <w:spacing w:val="-11"/>
          <w:sz w:val="20"/>
        </w:rPr>
        <w:t xml:space="preserve"> </w:t>
      </w:r>
      <w:r w:rsidRPr="006D3E9A">
        <w:rPr>
          <w:rFonts w:eastAsia="標楷體"/>
          <w:sz w:val="20"/>
        </w:rPr>
        <w:t>Information</w:t>
      </w:r>
      <w:r w:rsidRPr="006D3E9A">
        <w:rPr>
          <w:rFonts w:eastAsia="標楷體"/>
          <w:spacing w:val="-8"/>
          <w:sz w:val="20"/>
        </w:rPr>
        <w:t xml:space="preserve"> </w:t>
      </w:r>
      <w:r w:rsidRPr="006D3E9A">
        <w:rPr>
          <w:rFonts w:eastAsia="標楷體"/>
          <w:sz w:val="20"/>
        </w:rPr>
        <w:t>of</w:t>
      </w:r>
      <w:r w:rsidRPr="006D3E9A">
        <w:rPr>
          <w:rFonts w:eastAsia="標楷體"/>
          <w:spacing w:val="-9"/>
          <w:sz w:val="20"/>
        </w:rPr>
        <w:t xml:space="preserve"> </w:t>
      </w:r>
      <w:r w:rsidRPr="006D3E9A">
        <w:rPr>
          <w:rFonts w:eastAsia="標楷體"/>
          <w:sz w:val="20"/>
        </w:rPr>
        <w:t>the</w:t>
      </w:r>
      <w:r w:rsidRPr="006D3E9A">
        <w:rPr>
          <w:rFonts w:eastAsia="標楷體"/>
          <w:spacing w:val="-9"/>
          <w:sz w:val="20"/>
        </w:rPr>
        <w:t xml:space="preserve"> </w:t>
      </w:r>
      <w:r w:rsidRPr="006D3E9A">
        <w:rPr>
          <w:rFonts w:eastAsia="標楷體"/>
          <w:sz w:val="20"/>
        </w:rPr>
        <w:t>Experiment</w:t>
      </w:r>
      <w:r w:rsidRPr="006D3E9A">
        <w:rPr>
          <w:rFonts w:eastAsia="標楷體"/>
          <w:spacing w:val="-12"/>
          <w:sz w:val="20"/>
        </w:rPr>
        <w:t xml:space="preserve"> </w:t>
      </w:r>
      <w:r w:rsidRPr="006D3E9A">
        <w:rPr>
          <w:rFonts w:eastAsia="標楷體"/>
          <w:sz w:val="20"/>
        </w:rPr>
        <w:t>Testbed</w:t>
      </w:r>
      <w:r w:rsidRPr="006D3E9A">
        <w:rPr>
          <w:rFonts w:eastAsia="標楷體"/>
          <w:spacing w:val="-12"/>
          <w:sz w:val="20"/>
        </w:rPr>
        <w:t xml:space="preserve"> </w:t>
      </w:r>
      <w:r w:rsidRPr="006D3E9A">
        <w:rPr>
          <w:rFonts w:eastAsia="標楷體"/>
          <w:spacing w:val="-2"/>
          <w:sz w:val="20"/>
        </w:rPr>
        <w:t>Architecture</w:t>
      </w:r>
      <w:r w:rsidRPr="006D3E9A">
        <w:rPr>
          <w:rFonts w:eastAsia="標楷體"/>
          <w:sz w:val="20"/>
        </w:rPr>
        <w:tab/>
      </w:r>
      <w:r w:rsidRPr="006D3E9A">
        <w:rPr>
          <w:rFonts w:eastAsia="標楷體"/>
          <w:spacing w:val="-5"/>
          <w:sz w:val="20"/>
        </w:rPr>
        <w:t>24</w:t>
      </w:r>
    </w:p>
    <w:p w14:paraId="5D575D26" w14:textId="78B325C7" w:rsidR="005833E1" w:rsidRPr="006D3E9A" w:rsidRDefault="00000000">
      <w:pPr>
        <w:tabs>
          <w:tab w:val="right" w:pos="9631"/>
        </w:tabs>
        <w:spacing w:before="230"/>
        <w:ind w:left="1335"/>
        <w:rPr>
          <w:rFonts w:eastAsia="標楷體"/>
          <w:sz w:val="20"/>
        </w:rPr>
      </w:pPr>
      <w:r w:rsidRPr="00AD6F2E">
        <w:rPr>
          <w:rFonts w:eastAsia="標楷體"/>
          <w:i/>
          <w:iCs/>
          <w:spacing w:val="-2"/>
          <w:sz w:val="20"/>
          <w:rPrChange w:id="78" w:author="190498 lily" w:date="2023-11-22T20:18:00Z">
            <w:rPr>
              <w:rFonts w:eastAsia="標楷體"/>
              <w:spacing w:val="-2"/>
              <w:sz w:val="20"/>
            </w:rPr>
          </w:rPrChange>
        </w:rPr>
        <w:t>Figure</w:t>
      </w:r>
      <w:r w:rsidRPr="00AD6F2E">
        <w:rPr>
          <w:rFonts w:eastAsia="標楷體"/>
          <w:i/>
          <w:iCs/>
          <w:spacing w:val="3"/>
          <w:sz w:val="20"/>
          <w:rPrChange w:id="79" w:author="190498 lily" w:date="2023-11-22T20:18:00Z">
            <w:rPr>
              <w:rFonts w:eastAsia="標楷體"/>
              <w:spacing w:val="3"/>
              <w:sz w:val="20"/>
            </w:rPr>
          </w:rPrChange>
        </w:rPr>
        <w:t xml:space="preserve"> </w:t>
      </w:r>
      <w:ins w:id="80" w:author="190498 lily" w:date="2023-11-22T16:50:00Z">
        <w:r w:rsidR="00D01D50" w:rsidRPr="00AD6F2E">
          <w:rPr>
            <w:rFonts w:eastAsia="標楷體"/>
            <w:i/>
            <w:iCs/>
            <w:spacing w:val="3"/>
            <w:sz w:val="20"/>
            <w:rPrChange w:id="81" w:author="190498 lily" w:date="2023-11-22T20:18:00Z">
              <w:rPr>
                <w:rFonts w:eastAsia="標楷體"/>
                <w:spacing w:val="3"/>
                <w:sz w:val="20"/>
              </w:rPr>
            </w:rPrChange>
          </w:rPr>
          <w:t>3.3</w:t>
        </w:r>
      </w:ins>
      <w:del w:id="82" w:author="190498 lily" w:date="2023-11-22T16:50:00Z">
        <w:r w:rsidRPr="00AD6F2E" w:rsidDel="00D01D50">
          <w:rPr>
            <w:rFonts w:eastAsia="標楷體"/>
            <w:i/>
            <w:iCs/>
            <w:spacing w:val="-2"/>
            <w:sz w:val="20"/>
            <w:rPrChange w:id="83" w:author="190498 lily" w:date="2023-11-22T20:18:00Z">
              <w:rPr>
                <w:rFonts w:eastAsia="標楷體"/>
                <w:spacing w:val="-2"/>
                <w:sz w:val="20"/>
              </w:rPr>
            </w:rPrChange>
          </w:rPr>
          <w:delText>11</w:delText>
        </w:r>
        <w:r w:rsidRPr="006D3E9A" w:rsidDel="00D01D50">
          <w:rPr>
            <w:rFonts w:eastAsia="標楷體"/>
            <w:spacing w:val="-2"/>
            <w:sz w:val="20"/>
          </w:rPr>
          <w:delText>:</w:delText>
        </w:r>
      </w:del>
      <w:r w:rsidRPr="006D3E9A">
        <w:rPr>
          <w:rFonts w:eastAsia="標楷體"/>
          <w:spacing w:val="-2"/>
          <w:sz w:val="20"/>
        </w:rPr>
        <w:t xml:space="preserve"> The</w:t>
      </w:r>
      <w:r w:rsidRPr="006D3E9A">
        <w:rPr>
          <w:rFonts w:eastAsia="標楷體"/>
          <w:spacing w:val="3"/>
          <w:sz w:val="20"/>
        </w:rPr>
        <w:t xml:space="preserve"> </w:t>
      </w:r>
      <w:r w:rsidRPr="006D3E9A">
        <w:rPr>
          <w:rFonts w:eastAsia="標楷體"/>
          <w:spacing w:val="-2"/>
          <w:sz w:val="20"/>
        </w:rPr>
        <w:t>Experiment</w:t>
      </w:r>
      <w:r w:rsidRPr="006D3E9A">
        <w:rPr>
          <w:rFonts w:eastAsia="標楷體"/>
          <w:spacing w:val="-1"/>
          <w:sz w:val="20"/>
        </w:rPr>
        <w:t xml:space="preserve"> </w:t>
      </w:r>
      <w:r w:rsidRPr="006D3E9A">
        <w:rPr>
          <w:rFonts w:eastAsia="標楷體"/>
          <w:spacing w:val="-2"/>
          <w:sz w:val="20"/>
        </w:rPr>
        <w:t>Testbed</w:t>
      </w:r>
      <w:r w:rsidRPr="006D3E9A">
        <w:rPr>
          <w:rFonts w:eastAsia="標楷體"/>
          <w:spacing w:val="3"/>
          <w:sz w:val="20"/>
        </w:rPr>
        <w:t xml:space="preserve"> </w:t>
      </w:r>
      <w:r w:rsidRPr="006D3E9A">
        <w:rPr>
          <w:rFonts w:eastAsia="標楷體"/>
          <w:spacing w:val="-2"/>
          <w:sz w:val="20"/>
        </w:rPr>
        <w:t>Load-balancing</w:t>
      </w:r>
      <w:r w:rsidRPr="006D3E9A">
        <w:rPr>
          <w:rFonts w:eastAsia="標楷體"/>
          <w:spacing w:val="-8"/>
          <w:sz w:val="20"/>
        </w:rPr>
        <w:t xml:space="preserve"> </w:t>
      </w:r>
      <w:r w:rsidRPr="006D3E9A">
        <w:rPr>
          <w:rFonts w:eastAsia="標楷體"/>
          <w:spacing w:val="-2"/>
          <w:sz w:val="20"/>
        </w:rPr>
        <w:t>Architecture</w:t>
      </w:r>
      <w:r w:rsidRPr="006D3E9A">
        <w:rPr>
          <w:rFonts w:eastAsia="標楷體"/>
          <w:sz w:val="20"/>
        </w:rPr>
        <w:tab/>
      </w:r>
      <w:r w:rsidRPr="006D3E9A">
        <w:rPr>
          <w:rFonts w:eastAsia="標楷體"/>
          <w:spacing w:val="-5"/>
          <w:sz w:val="20"/>
        </w:rPr>
        <w:t>25</w:t>
      </w:r>
    </w:p>
    <w:p w14:paraId="7B9D59F6" w14:textId="5C65EFCE" w:rsidR="005833E1" w:rsidRPr="006D3E9A" w:rsidRDefault="00000000">
      <w:pPr>
        <w:tabs>
          <w:tab w:val="right" w:pos="9631"/>
        </w:tabs>
        <w:spacing w:before="231"/>
        <w:ind w:left="1335"/>
        <w:rPr>
          <w:rFonts w:eastAsia="標楷體"/>
          <w:sz w:val="20"/>
        </w:rPr>
      </w:pPr>
      <w:r w:rsidRPr="00AD6F2E">
        <w:rPr>
          <w:rFonts w:eastAsia="標楷體"/>
          <w:i/>
          <w:iCs/>
          <w:sz w:val="20"/>
          <w:rPrChange w:id="84" w:author="190498 lily" w:date="2023-11-22T20:18:00Z">
            <w:rPr>
              <w:rFonts w:eastAsia="標楷體"/>
              <w:sz w:val="20"/>
            </w:rPr>
          </w:rPrChange>
        </w:rPr>
        <w:t>Figure</w:t>
      </w:r>
      <w:r w:rsidRPr="00AD6F2E">
        <w:rPr>
          <w:rFonts w:eastAsia="標楷體"/>
          <w:i/>
          <w:iCs/>
          <w:spacing w:val="-12"/>
          <w:sz w:val="20"/>
          <w:rPrChange w:id="85" w:author="190498 lily" w:date="2023-11-22T20:18:00Z">
            <w:rPr>
              <w:rFonts w:eastAsia="標楷體"/>
              <w:spacing w:val="-12"/>
              <w:sz w:val="20"/>
            </w:rPr>
          </w:rPrChange>
        </w:rPr>
        <w:t xml:space="preserve"> </w:t>
      </w:r>
      <w:ins w:id="86" w:author="190498 lily" w:date="2023-11-22T16:53:00Z">
        <w:r w:rsidR="00D01D50" w:rsidRPr="00AD6F2E">
          <w:rPr>
            <w:rFonts w:eastAsia="標楷體"/>
            <w:i/>
            <w:iCs/>
            <w:spacing w:val="-12"/>
            <w:sz w:val="20"/>
            <w:rPrChange w:id="87" w:author="190498 lily" w:date="2023-11-22T20:18:00Z">
              <w:rPr>
                <w:rFonts w:eastAsia="標楷體"/>
                <w:spacing w:val="-12"/>
                <w:sz w:val="20"/>
              </w:rPr>
            </w:rPrChange>
          </w:rPr>
          <w:t>3.4</w:t>
        </w:r>
      </w:ins>
      <w:del w:id="88" w:author="190498 lily" w:date="2023-11-22T16:53:00Z">
        <w:r w:rsidRPr="00AD6F2E" w:rsidDel="00D01D50">
          <w:rPr>
            <w:rFonts w:eastAsia="標楷體"/>
            <w:i/>
            <w:iCs/>
            <w:sz w:val="20"/>
            <w:rPrChange w:id="89" w:author="190498 lily" w:date="2023-11-22T20:18:00Z">
              <w:rPr>
                <w:rFonts w:eastAsia="標楷體"/>
                <w:sz w:val="20"/>
              </w:rPr>
            </w:rPrChange>
          </w:rPr>
          <w:delText>12</w:delText>
        </w:r>
        <w:r w:rsidRPr="006D3E9A" w:rsidDel="00D01D50">
          <w:rPr>
            <w:rFonts w:eastAsia="標楷體"/>
            <w:sz w:val="20"/>
          </w:rPr>
          <w:delText>:</w:delText>
        </w:r>
      </w:del>
      <w:r w:rsidRPr="006D3E9A">
        <w:rPr>
          <w:rFonts w:eastAsia="標楷體"/>
          <w:spacing w:val="-7"/>
          <w:sz w:val="20"/>
        </w:rPr>
        <w:t xml:space="preserve"> </w:t>
      </w:r>
      <w:r w:rsidRPr="006D3E9A">
        <w:rPr>
          <w:rFonts w:eastAsia="標楷體"/>
          <w:sz w:val="20"/>
        </w:rPr>
        <w:t>Example</w:t>
      </w:r>
      <w:r w:rsidRPr="006D3E9A">
        <w:rPr>
          <w:rFonts w:eastAsia="標楷體"/>
          <w:spacing w:val="-7"/>
          <w:sz w:val="20"/>
        </w:rPr>
        <w:t xml:space="preserve"> </w:t>
      </w:r>
      <w:r w:rsidRPr="006D3E9A">
        <w:rPr>
          <w:rFonts w:eastAsia="標楷體"/>
          <w:sz w:val="20"/>
        </w:rPr>
        <w:t>Output</w:t>
      </w:r>
      <w:r w:rsidRPr="006D3E9A">
        <w:rPr>
          <w:rFonts w:eastAsia="標楷體"/>
          <w:spacing w:val="-7"/>
          <w:sz w:val="20"/>
        </w:rPr>
        <w:t xml:space="preserve"> </w:t>
      </w:r>
      <w:r w:rsidRPr="006D3E9A">
        <w:rPr>
          <w:rFonts w:eastAsia="標楷體"/>
          <w:sz w:val="20"/>
        </w:rPr>
        <w:t>of</w:t>
      </w:r>
      <w:r w:rsidRPr="006D3E9A">
        <w:rPr>
          <w:rFonts w:eastAsia="標楷體"/>
          <w:spacing w:val="-13"/>
          <w:sz w:val="20"/>
        </w:rPr>
        <w:t xml:space="preserve"> </w:t>
      </w:r>
      <w:r w:rsidRPr="006D3E9A">
        <w:rPr>
          <w:rFonts w:eastAsia="標楷體"/>
          <w:sz w:val="20"/>
        </w:rPr>
        <w:t>Apache</w:t>
      </w:r>
      <w:r w:rsidRPr="006D3E9A">
        <w:rPr>
          <w:rFonts w:eastAsia="標楷體"/>
          <w:spacing w:val="-7"/>
          <w:sz w:val="20"/>
        </w:rPr>
        <w:t xml:space="preserve"> </w:t>
      </w:r>
      <w:r w:rsidRPr="006D3E9A">
        <w:rPr>
          <w:rFonts w:eastAsia="標楷體"/>
          <w:sz w:val="20"/>
        </w:rPr>
        <w:t>Benchmarking</w:t>
      </w:r>
      <w:r w:rsidRPr="006D3E9A">
        <w:rPr>
          <w:rFonts w:eastAsia="標楷體"/>
          <w:spacing w:val="-10"/>
          <w:sz w:val="20"/>
        </w:rPr>
        <w:t xml:space="preserve"> </w:t>
      </w:r>
      <w:r w:rsidRPr="006D3E9A">
        <w:rPr>
          <w:rFonts w:eastAsia="標楷體"/>
          <w:spacing w:val="-4"/>
          <w:sz w:val="20"/>
        </w:rPr>
        <w:t>Tool</w:t>
      </w:r>
      <w:r w:rsidRPr="006D3E9A">
        <w:rPr>
          <w:rFonts w:eastAsia="標楷體"/>
          <w:sz w:val="20"/>
        </w:rPr>
        <w:tab/>
      </w:r>
      <w:r w:rsidRPr="006D3E9A">
        <w:rPr>
          <w:rFonts w:eastAsia="標楷體"/>
          <w:spacing w:val="-5"/>
          <w:sz w:val="20"/>
        </w:rPr>
        <w:t>27</w:t>
      </w:r>
    </w:p>
    <w:p w14:paraId="5E91266E" w14:textId="0DB8BAF9" w:rsidR="005833E1" w:rsidRPr="006D3E9A" w:rsidRDefault="00000000">
      <w:pPr>
        <w:tabs>
          <w:tab w:val="right" w:pos="9631"/>
        </w:tabs>
        <w:spacing w:before="231"/>
        <w:ind w:left="1335"/>
        <w:rPr>
          <w:rFonts w:eastAsia="標楷體"/>
          <w:sz w:val="20"/>
        </w:rPr>
      </w:pPr>
      <w:r w:rsidRPr="00AD6F2E">
        <w:rPr>
          <w:rFonts w:eastAsia="標楷體"/>
          <w:i/>
          <w:iCs/>
          <w:sz w:val="20"/>
          <w:rPrChange w:id="90" w:author="190498 lily" w:date="2023-11-22T20:18:00Z">
            <w:rPr>
              <w:rFonts w:eastAsia="標楷體"/>
              <w:sz w:val="20"/>
            </w:rPr>
          </w:rPrChange>
        </w:rPr>
        <w:t>Figure</w:t>
      </w:r>
      <w:r w:rsidRPr="00AD6F2E">
        <w:rPr>
          <w:rFonts w:eastAsia="標楷體"/>
          <w:i/>
          <w:iCs/>
          <w:spacing w:val="-6"/>
          <w:sz w:val="20"/>
          <w:rPrChange w:id="91" w:author="190498 lily" w:date="2023-11-22T20:18:00Z">
            <w:rPr>
              <w:rFonts w:eastAsia="標楷體"/>
              <w:spacing w:val="-6"/>
              <w:sz w:val="20"/>
            </w:rPr>
          </w:rPrChange>
        </w:rPr>
        <w:t xml:space="preserve"> </w:t>
      </w:r>
      <w:ins w:id="92" w:author="190498 lily" w:date="2023-11-22T16:55:00Z">
        <w:r w:rsidR="00D01D50" w:rsidRPr="00AD6F2E">
          <w:rPr>
            <w:rFonts w:eastAsia="標楷體"/>
            <w:i/>
            <w:iCs/>
            <w:spacing w:val="-6"/>
            <w:sz w:val="20"/>
            <w:rPrChange w:id="93" w:author="190498 lily" w:date="2023-11-22T20:18:00Z">
              <w:rPr>
                <w:rFonts w:eastAsia="標楷體"/>
                <w:spacing w:val="-6"/>
                <w:sz w:val="20"/>
              </w:rPr>
            </w:rPrChange>
          </w:rPr>
          <w:t>3.5</w:t>
        </w:r>
      </w:ins>
      <w:del w:id="94" w:author="190498 lily" w:date="2023-11-22T16:55:00Z">
        <w:r w:rsidRPr="00AD6F2E" w:rsidDel="00D01D50">
          <w:rPr>
            <w:rFonts w:eastAsia="標楷體"/>
            <w:i/>
            <w:iCs/>
            <w:sz w:val="20"/>
            <w:rPrChange w:id="95" w:author="190498 lily" w:date="2023-11-22T20:18:00Z">
              <w:rPr>
                <w:rFonts w:eastAsia="標楷體"/>
                <w:sz w:val="20"/>
              </w:rPr>
            </w:rPrChange>
          </w:rPr>
          <w:delText>13</w:delText>
        </w:r>
        <w:r w:rsidRPr="006D3E9A" w:rsidDel="00D01D50">
          <w:rPr>
            <w:rFonts w:eastAsia="標楷體"/>
            <w:sz w:val="20"/>
          </w:rPr>
          <w:delText>:</w:delText>
        </w:r>
      </w:del>
      <w:r w:rsidRPr="006D3E9A">
        <w:rPr>
          <w:rFonts w:eastAsia="標楷體"/>
          <w:spacing w:val="-5"/>
          <w:sz w:val="20"/>
        </w:rPr>
        <w:t xml:space="preserve"> </w:t>
      </w:r>
      <w:r w:rsidRPr="006D3E9A">
        <w:rPr>
          <w:rFonts w:eastAsia="標楷體"/>
          <w:sz w:val="20"/>
        </w:rPr>
        <w:t>Dashboard</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Zabbix</w:t>
      </w:r>
      <w:r w:rsidRPr="006D3E9A">
        <w:rPr>
          <w:rFonts w:eastAsia="標楷體"/>
          <w:spacing w:val="-5"/>
          <w:sz w:val="20"/>
        </w:rPr>
        <w:t xml:space="preserve"> </w:t>
      </w:r>
      <w:r w:rsidRPr="006D3E9A">
        <w:rPr>
          <w:rFonts w:eastAsia="標楷體"/>
          <w:spacing w:val="-2"/>
          <w:sz w:val="20"/>
        </w:rPr>
        <w:t>Server</w:t>
      </w:r>
      <w:r w:rsidRPr="006D3E9A">
        <w:rPr>
          <w:rFonts w:eastAsia="標楷體"/>
          <w:sz w:val="20"/>
        </w:rPr>
        <w:tab/>
      </w:r>
      <w:r w:rsidRPr="006D3E9A">
        <w:rPr>
          <w:rFonts w:eastAsia="標楷體"/>
          <w:spacing w:val="-5"/>
          <w:sz w:val="20"/>
        </w:rPr>
        <w:t>29</w:t>
      </w:r>
    </w:p>
    <w:p w14:paraId="017C31BE" w14:textId="5CD60E7D" w:rsidR="005833E1" w:rsidRPr="006D3E9A" w:rsidRDefault="00000000">
      <w:pPr>
        <w:tabs>
          <w:tab w:val="right" w:pos="9631"/>
        </w:tabs>
        <w:spacing w:before="231"/>
        <w:ind w:left="1335"/>
        <w:rPr>
          <w:rFonts w:eastAsia="標楷體"/>
          <w:sz w:val="20"/>
        </w:rPr>
      </w:pPr>
      <w:r w:rsidRPr="00AD6F2E">
        <w:rPr>
          <w:rFonts w:eastAsia="標楷體"/>
          <w:i/>
          <w:iCs/>
          <w:sz w:val="20"/>
          <w:rPrChange w:id="96" w:author="190498 lily" w:date="2023-11-22T20:18:00Z">
            <w:rPr>
              <w:rFonts w:eastAsia="標楷體"/>
              <w:sz w:val="20"/>
            </w:rPr>
          </w:rPrChange>
        </w:rPr>
        <w:t>Figure</w:t>
      </w:r>
      <w:r w:rsidRPr="00AD6F2E">
        <w:rPr>
          <w:rFonts w:eastAsia="標楷體"/>
          <w:i/>
          <w:iCs/>
          <w:spacing w:val="-13"/>
          <w:sz w:val="20"/>
          <w:rPrChange w:id="97" w:author="190498 lily" w:date="2023-11-22T20:18:00Z">
            <w:rPr>
              <w:rFonts w:eastAsia="標楷體"/>
              <w:spacing w:val="-13"/>
              <w:sz w:val="20"/>
            </w:rPr>
          </w:rPrChange>
        </w:rPr>
        <w:t xml:space="preserve"> </w:t>
      </w:r>
      <w:ins w:id="98" w:author="190498 lily" w:date="2023-11-22T16:56:00Z">
        <w:r w:rsidR="00D01D50" w:rsidRPr="00AD6F2E">
          <w:rPr>
            <w:rFonts w:eastAsia="標楷體"/>
            <w:i/>
            <w:iCs/>
            <w:spacing w:val="-13"/>
            <w:sz w:val="20"/>
            <w:rPrChange w:id="99" w:author="190498 lily" w:date="2023-11-22T20:18:00Z">
              <w:rPr>
                <w:rFonts w:eastAsia="標楷體"/>
                <w:spacing w:val="-13"/>
                <w:sz w:val="20"/>
              </w:rPr>
            </w:rPrChange>
          </w:rPr>
          <w:t>4.1</w:t>
        </w:r>
      </w:ins>
      <w:del w:id="100" w:author="190498 lily" w:date="2023-11-22T16:56:00Z">
        <w:r w:rsidRPr="00AD6F2E" w:rsidDel="00D01D50">
          <w:rPr>
            <w:rFonts w:eastAsia="標楷體"/>
            <w:i/>
            <w:iCs/>
            <w:sz w:val="20"/>
            <w:rPrChange w:id="101" w:author="190498 lily" w:date="2023-11-22T20:18:00Z">
              <w:rPr>
                <w:rFonts w:eastAsia="標楷體"/>
                <w:sz w:val="20"/>
              </w:rPr>
            </w:rPrChange>
          </w:rPr>
          <w:delText>14:</w:delText>
        </w:r>
      </w:del>
      <w:r w:rsidRPr="006D3E9A">
        <w:rPr>
          <w:rFonts w:eastAsia="標楷體"/>
          <w:spacing w:val="-8"/>
          <w:sz w:val="20"/>
        </w:rPr>
        <w:t xml:space="preserve"> </w:t>
      </w:r>
      <w:r w:rsidRPr="006D3E9A">
        <w:rPr>
          <w:rFonts w:eastAsia="標楷體"/>
          <w:sz w:val="20"/>
        </w:rPr>
        <w:t>Example</w:t>
      </w:r>
      <w:r w:rsidRPr="006D3E9A">
        <w:rPr>
          <w:rFonts w:eastAsia="標楷體"/>
          <w:spacing w:val="-8"/>
          <w:sz w:val="20"/>
        </w:rPr>
        <w:t xml:space="preserve"> </w:t>
      </w:r>
      <w:r w:rsidRPr="006D3E9A">
        <w:rPr>
          <w:rFonts w:eastAsia="標楷體"/>
          <w:sz w:val="20"/>
        </w:rPr>
        <w:t>of</w:t>
      </w:r>
      <w:r w:rsidRPr="006D3E9A">
        <w:rPr>
          <w:rFonts w:eastAsia="標楷體"/>
          <w:spacing w:val="-8"/>
          <w:sz w:val="20"/>
        </w:rPr>
        <w:t xml:space="preserve"> </w:t>
      </w:r>
      <w:r w:rsidRPr="006D3E9A">
        <w:rPr>
          <w:rFonts w:eastAsia="標楷體"/>
          <w:sz w:val="20"/>
        </w:rPr>
        <w:t>the</w:t>
      </w:r>
      <w:r w:rsidRPr="006D3E9A">
        <w:rPr>
          <w:rFonts w:eastAsia="標楷體"/>
          <w:spacing w:val="-11"/>
          <w:sz w:val="20"/>
        </w:rPr>
        <w:t xml:space="preserve"> </w:t>
      </w:r>
      <w:r w:rsidRPr="006D3E9A">
        <w:rPr>
          <w:rFonts w:eastAsia="標楷體"/>
          <w:sz w:val="20"/>
        </w:rPr>
        <w:t>Telegram</w:t>
      </w:r>
      <w:r w:rsidRPr="006D3E9A">
        <w:rPr>
          <w:rFonts w:eastAsia="標楷體"/>
          <w:spacing w:val="-13"/>
          <w:sz w:val="20"/>
        </w:rPr>
        <w:t xml:space="preserve"> </w:t>
      </w:r>
      <w:r w:rsidRPr="006D3E9A">
        <w:rPr>
          <w:rFonts w:eastAsia="標楷體"/>
          <w:spacing w:val="-2"/>
          <w:sz w:val="20"/>
        </w:rPr>
        <w:t>Alert</w:t>
      </w:r>
      <w:r w:rsidRPr="006D3E9A">
        <w:rPr>
          <w:rFonts w:eastAsia="標楷體"/>
          <w:sz w:val="20"/>
        </w:rPr>
        <w:tab/>
      </w:r>
      <w:r w:rsidRPr="006D3E9A">
        <w:rPr>
          <w:rFonts w:eastAsia="標楷體"/>
          <w:spacing w:val="-5"/>
          <w:sz w:val="20"/>
        </w:rPr>
        <w:t>32</w:t>
      </w:r>
    </w:p>
    <w:p w14:paraId="148CE918" w14:textId="0996C531" w:rsidR="005833E1" w:rsidRPr="006D3E9A" w:rsidRDefault="00000000">
      <w:pPr>
        <w:tabs>
          <w:tab w:val="right" w:pos="9631"/>
        </w:tabs>
        <w:spacing w:before="226"/>
        <w:ind w:left="1335"/>
        <w:rPr>
          <w:rFonts w:eastAsia="標楷體"/>
          <w:sz w:val="20"/>
        </w:rPr>
      </w:pPr>
      <w:r w:rsidRPr="00AD6F2E">
        <w:rPr>
          <w:rFonts w:eastAsia="標楷體"/>
          <w:i/>
          <w:iCs/>
          <w:sz w:val="20"/>
          <w:rPrChange w:id="102" w:author="190498 lily" w:date="2023-11-22T20:18:00Z">
            <w:rPr>
              <w:rFonts w:eastAsia="標楷體"/>
              <w:sz w:val="20"/>
            </w:rPr>
          </w:rPrChange>
        </w:rPr>
        <w:t>Figure</w:t>
      </w:r>
      <w:r w:rsidRPr="00AD6F2E">
        <w:rPr>
          <w:rFonts w:eastAsia="標楷體"/>
          <w:i/>
          <w:iCs/>
          <w:spacing w:val="-8"/>
          <w:sz w:val="20"/>
          <w:rPrChange w:id="103" w:author="190498 lily" w:date="2023-11-22T20:18:00Z">
            <w:rPr>
              <w:rFonts w:eastAsia="標楷體"/>
              <w:spacing w:val="-8"/>
              <w:sz w:val="20"/>
            </w:rPr>
          </w:rPrChange>
        </w:rPr>
        <w:t xml:space="preserve"> </w:t>
      </w:r>
      <w:ins w:id="104" w:author="190498 lily" w:date="2023-11-22T16:58:00Z">
        <w:r w:rsidR="00D01D50" w:rsidRPr="00AD6F2E">
          <w:rPr>
            <w:rFonts w:eastAsia="標楷體"/>
            <w:i/>
            <w:iCs/>
            <w:spacing w:val="-8"/>
            <w:sz w:val="20"/>
            <w:rPrChange w:id="105" w:author="190498 lily" w:date="2023-11-22T20:18:00Z">
              <w:rPr>
                <w:rFonts w:eastAsia="標楷體"/>
                <w:spacing w:val="-8"/>
                <w:sz w:val="20"/>
              </w:rPr>
            </w:rPrChange>
          </w:rPr>
          <w:t>4.2</w:t>
        </w:r>
      </w:ins>
      <w:del w:id="106" w:author="190498 lily" w:date="2023-11-22T16:58:00Z">
        <w:r w:rsidRPr="00AD6F2E" w:rsidDel="00D01D50">
          <w:rPr>
            <w:rFonts w:eastAsia="標楷體"/>
            <w:i/>
            <w:iCs/>
            <w:sz w:val="20"/>
            <w:rPrChange w:id="107" w:author="190498 lily" w:date="2023-11-22T20:18:00Z">
              <w:rPr>
                <w:rFonts w:eastAsia="標楷體"/>
                <w:sz w:val="20"/>
              </w:rPr>
            </w:rPrChange>
          </w:rPr>
          <w:delText>15:</w:delText>
        </w:r>
      </w:del>
      <w:r w:rsidRPr="006D3E9A">
        <w:rPr>
          <w:rFonts w:eastAsia="標楷體"/>
          <w:spacing w:val="-11"/>
          <w:sz w:val="20"/>
        </w:rPr>
        <w:t xml:space="preserve"> </w:t>
      </w:r>
      <w:r w:rsidRPr="006D3E9A">
        <w:rPr>
          <w:rFonts w:eastAsia="標楷體"/>
          <w:sz w:val="20"/>
        </w:rPr>
        <w:t>The</w:t>
      </w:r>
      <w:r w:rsidRPr="006D3E9A">
        <w:rPr>
          <w:rFonts w:eastAsia="標楷體"/>
          <w:spacing w:val="-8"/>
          <w:sz w:val="20"/>
        </w:rPr>
        <w:t xml:space="preserve"> </w:t>
      </w:r>
      <w:r w:rsidRPr="006D3E9A">
        <w:rPr>
          <w:rFonts w:eastAsia="標楷體"/>
          <w:sz w:val="20"/>
        </w:rPr>
        <w:t>State</w:t>
      </w:r>
      <w:r w:rsidRPr="006D3E9A">
        <w:rPr>
          <w:rFonts w:eastAsia="標楷體"/>
          <w:spacing w:val="-7"/>
          <w:sz w:val="20"/>
        </w:rPr>
        <w:t xml:space="preserve"> </w:t>
      </w:r>
      <w:r w:rsidRPr="006D3E9A">
        <w:rPr>
          <w:rFonts w:eastAsia="標楷體"/>
          <w:sz w:val="20"/>
        </w:rPr>
        <w:t>of</w:t>
      </w:r>
      <w:r w:rsidRPr="006D3E9A">
        <w:rPr>
          <w:rFonts w:eastAsia="標楷體"/>
          <w:spacing w:val="-8"/>
          <w:sz w:val="20"/>
        </w:rPr>
        <w:t xml:space="preserve"> </w:t>
      </w:r>
      <w:r w:rsidRPr="006D3E9A">
        <w:rPr>
          <w:rFonts w:eastAsia="標楷體"/>
          <w:sz w:val="20"/>
        </w:rPr>
        <w:t>Existing</w:t>
      </w:r>
      <w:r w:rsidRPr="006D3E9A">
        <w:rPr>
          <w:rFonts w:eastAsia="標楷體"/>
          <w:spacing w:val="-11"/>
          <w:sz w:val="20"/>
        </w:rPr>
        <w:t xml:space="preserve"> </w:t>
      </w:r>
      <w:r w:rsidRPr="006D3E9A">
        <w:rPr>
          <w:rFonts w:eastAsia="標楷體"/>
          <w:sz w:val="20"/>
        </w:rPr>
        <w:t>Webservers</w:t>
      </w:r>
      <w:r w:rsidRPr="006D3E9A">
        <w:rPr>
          <w:rFonts w:eastAsia="標楷體"/>
          <w:spacing w:val="-7"/>
          <w:sz w:val="20"/>
        </w:rPr>
        <w:t xml:space="preserve"> </w:t>
      </w:r>
      <w:r w:rsidRPr="006D3E9A">
        <w:rPr>
          <w:rFonts w:eastAsia="標楷體"/>
          <w:sz w:val="20"/>
        </w:rPr>
        <w:t>and</w:t>
      </w:r>
      <w:r w:rsidRPr="006D3E9A">
        <w:rPr>
          <w:rFonts w:eastAsia="標楷體"/>
          <w:spacing w:val="-8"/>
          <w:sz w:val="20"/>
        </w:rPr>
        <w:t xml:space="preserve"> </w:t>
      </w:r>
      <w:r w:rsidRPr="006D3E9A">
        <w:rPr>
          <w:rFonts w:eastAsia="標楷體"/>
          <w:sz w:val="20"/>
        </w:rPr>
        <w:t>the</w:t>
      </w:r>
      <w:r w:rsidRPr="006D3E9A">
        <w:rPr>
          <w:rFonts w:eastAsia="標楷體"/>
          <w:spacing w:val="-7"/>
          <w:sz w:val="20"/>
        </w:rPr>
        <w:t xml:space="preserve"> </w:t>
      </w:r>
      <w:r w:rsidRPr="006D3E9A">
        <w:rPr>
          <w:rFonts w:eastAsia="標楷體"/>
          <w:sz w:val="20"/>
        </w:rPr>
        <w:t>Load-</w:t>
      </w:r>
      <w:r w:rsidRPr="006D3E9A">
        <w:rPr>
          <w:rFonts w:eastAsia="標楷體"/>
          <w:spacing w:val="-2"/>
          <w:sz w:val="20"/>
        </w:rPr>
        <w:t>balancer</w:t>
      </w:r>
      <w:r w:rsidRPr="006D3E9A">
        <w:rPr>
          <w:rFonts w:eastAsia="標楷體"/>
          <w:sz w:val="20"/>
        </w:rPr>
        <w:tab/>
      </w:r>
      <w:r w:rsidRPr="006D3E9A">
        <w:rPr>
          <w:rFonts w:eastAsia="標楷體"/>
          <w:spacing w:val="-5"/>
          <w:sz w:val="20"/>
        </w:rPr>
        <w:t>33</w:t>
      </w:r>
    </w:p>
    <w:p w14:paraId="7CD6F17E" w14:textId="6C2AE6DB" w:rsidR="005833E1" w:rsidRPr="006D3E9A" w:rsidRDefault="00000000">
      <w:pPr>
        <w:tabs>
          <w:tab w:val="right" w:pos="9631"/>
        </w:tabs>
        <w:spacing w:before="231"/>
        <w:ind w:left="1335"/>
        <w:rPr>
          <w:rFonts w:eastAsia="標楷體"/>
          <w:sz w:val="20"/>
        </w:rPr>
      </w:pPr>
      <w:r w:rsidRPr="00AD6F2E">
        <w:rPr>
          <w:rFonts w:eastAsia="標楷體"/>
          <w:i/>
          <w:iCs/>
          <w:sz w:val="20"/>
          <w:rPrChange w:id="108" w:author="190498 lily" w:date="2023-11-22T20:18:00Z">
            <w:rPr>
              <w:rFonts w:eastAsia="標楷體"/>
              <w:sz w:val="20"/>
            </w:rPr>
          </w:rPrChange>
        </w:rPr>
        <w:t>Figure</w:t>
      </w:r>
      <w:r w:rsidRPr="00AD6F2E">
        <w:rPr>
          <w:rFonts w:eastAsia="標楷體"/>
          <w:i/>
          <w:iCs/>
          <w:spacing w:val="-12"/>
          <w:sz w:val="20"/>
          <w:rPrChange w:id="109" w:author="190498 lily" w:date="2023-11-22T20:18:00Z">
            <w:rPr>
              <w:rFonts w:eastAsia="標楷體"/>
              <w:spacing w:val="-12"/>
              <w:sz w:val="20"/>
            </w:rPr>
          </w:rPrChange>
        </w:rPr>
        <w:t xml:space="preserve"> </w:t>
      </w:r>
      <w:ins w:id="110" w:author="190498 lily" w:date="2023-11-22T17:07:00Z">
        <w:r w:rsidR="009B097C" w:rsidRPr="00AD6F2E">
          <w:rPr>
            <w:rFonts w:eastAsia="標楷體"/>
            <w:i/>
            <w:iCs/>
            <w:spacing w:val="-12"/>
            <w:sz w:val="20"/>
            <w:rPrChange w:id="111" w:author="190498 lily" w:date="2023-11-22T20:18:00Z">
              <w:rPr>
                <w:rFonts w:eastAsia="標楷體"/>
                <w:spacing w:val="-12"/>
                <w:sz w:val="20"/>
              </w:rPr>
            </w:rPrChange>
          </w:rPr>
          <w:t>4.</w:t>
        </w:r>
      </w:ins>
      <w:ins w:id="112" w:author="190498 lily" w:date="2023-11-22T17:08:00Z">
        <w:r w:rsidR="009B097C" w:rsidRPr="00AD6F2E">
          <w:rPr>
            <w:rFonts w:eastAsia="標楷體"/>
            <w:i/>
            <w:iCs/>
            <w:spacing w:val="-12"/>
            <w:sz w:val="20"/>
            <w:rPrChange w:id="113" w:author="190498 lily" w:date="2023-11-22T20:18:00Z">
              <w:rPr>
                <w:rFonts w:eastAsia="標楷體"/>
                <w:spacing w:val="-12"/>
                <w:sz w:val="20"/>
              </w:rPr>
            </w:rPrChange>
          </w:rPr>
          <w:t>3</w:t>
        </w:r>
      </w:ins>
      <w:del w:id="114" w:author="190498 lily" w:date="2023-11-22T17:08:00Z">
        <w:r w:rsidRPr="00AD6F2E" w:rsidDel="009B097C">
          <w:rPr>
            <w:rFonts w:eastAsia="標楷體"/>
            <w:i/>
            <w:iCs/>
            <w:sz w:val="20"/>
            <w:rPrChange w:id="115" w:author="190498 lily" w:date="2023-11-22T20:18:00Z">
              <w:rPr>
                <w:rFonts w:eastAsia="標楷體"/>
                <w:sz w:val="20"/>
              </w:rPr>
            </w:rPrChange>
          </w:rPr>
          <w:delText>16:</w:delText>
        </w:r>
      </w:del>
      <w:r w:rsidRPr="006D3E9A">
        <w:rPr>
          <w:rFonts w:eastAsia="標楷體"/>
          <w:spacing w:val="-11"/>
          <w:sz w:val="20"/>
        </w:rPr>
        <w:t xml:space="preserve"> </w:t>
      </w:r>
      <w:r w:rsidRPr="006D3E9A">
        <w:rPr>
          <w:rFonts w:eastAsia="標楷體"/>
          <w:sz w:val="20"/>
        </w:rPr>
        <w:t>The</w:t>
      </w:r>
      <w:r w:rsidRPr="006D3E9A">
        <w:rPr>
          <w:rFonts w:eastAsia="標楷體"/>
          <w:spacing w:val="-13"/>
          <w:sz w:val="20"/>
        </w:rPr>
        <w:t xml:space="preserve"> </w:t>
      </w:r>
      <w:r w:rsidRPr="006D3E9A">
        <w:rPr>
          <w:rFonts w:eastAsia="標楷體"/>
          <w:sz w:val="20"/>
        </w:rPr>
        <w:t>Ansible</w:t>
      </w:r>
      <w:r w:rsidRPr="006D3E9A">
        <w:rPr>
          <w:rFonts w:eastAsia="標楷體"/>
          <w:spacing w:val="-7"/>
          <w:sz w:val="20"/>
        </w:rPr>
        <w:t xml:space="preserve"> </w:t>
      </w:r>
      <w:r w:rsidRPr="006D3E9A">
        <w:rPr>
          <w:rFonts w:eastAsia="標楷體"/>
          <w:sz w:val="20"/>
        </w:rPr>
        <w:t>Configuration</w:t>
      </w:r>
      <w:r w:rsidRPr="006D3E9A">
        <w:rPr>
          <w:rFonts w:eastAsia="標楷體"/>
          <w:spacing w:val="-7"/>
          <w:sz w:val="20"/>
        </w:rPr>
        <w:t xml:space="preserve"> </w:t>
      </w:r>
      <w:r w:rsidRPr="006D3E9A">
        <w:rPr>
          <w:rFonts w:eastAsia="標楷體"/>
          <w:spacing w:val="-4"/>
          <w:sz w:val="20"/>
        </w:rPr>
        <w:t>File</w:t>
      </w:r>
      <w:r w:rsidRPr="006D3E9A">
        <w:rPr>
          <w:rFonts w:eastAsia="標楷體"/>
          <w:sz w:val="20"/>
        </w:rPr>
        <w:tab/>
      </w:r>
      <w:r w:rsidRPr="006D3E9A">
        <w:rPr>
          <w:rFonts w:eastAsia="標楷體"/>
          <w:spacing w:val="-5"/>
          <w:sz w:val="20"/>
        </w:rPr>
        <w:t>34</w:t>
      </w:r>
    </w:p>
    <w:p w14:paraId="5CFB67D2" w14:textId="2CE75E96" w:rsidR="005833E1" w:rsidRPr="006D3E9A" w:rsidRDefault="00000000">
      <w:pPr>
        <w:tabs>
          <w:tab w:val="right" w:pos="9631"/>
        </w:tabs>
        <w:spacing w:before="231"/>
        <w:ind w:left="1335"/>
        <w:rPr>
          <w:rFonts w:eastAsia="標楷體"/>
          <w:sz w:val="20"/>
        </w:rPr>
      </w:pPr>
      <w:r w:rsidRPr="00AD6F2E">
        <w:rPr>
          <w:rFonts w:eastAsia="標楷體"/>
          <w:i/>
          <w:iCs/>
          <w:sz w:val="20"/>
          <w:rPrChange w:id="116" w:author="190498 lily" w:date="2023-11-22T20:18:00Z">
            <w:rPr>
              <w:rFonts w:eastAsia="標楷體"/>
              <w:sz w:val="20"/>
            </w:rPr>
          </w:rPrChange>
        </w:rPr>
        <w:t>Figure</w:t>
      </w:r>
      <w:r w:rsidRPr="00AD6F2E">
        <w:rPr>
          <w:rFonts w:eastAsia="標楷體"/>
          <w:i/>
          <w:iCs/>
          <w:spacing w:val="-5"/>
          <w:sz w:val="20"/>
          <w:rPrChange w:id="117" w:author="190498 lily" w:date="2023-11-22T20:18:00Z">
            <w:rPr>
              <w:rFonts w:eastAsia="標楷體"/>
              <w:spacing w:val="-5"/>
              <w:sz w:val="20"/>
            </w:rPr>
          </w:rPrChange>
        </w:rPr>
        <w:t xml:space="preserve"> </w:t>
      </w:r>
      <w:ins w:id="118" w:author="190498 lily" w:date="2023-11-22T17:08:00Z">
        <w:r w:rsidR="009B097C" w:rsidRPr="00AD6F2E">
          <w:rPr>
            <w:rFonts w:eastAsia="標楷體"/>
            <w:i/>
            <w:iCs/>
            <w:spacing w:val="-5"/>
            <w:sz w:val="20"/>
            <w:rPrChange w:id="119" w:author="190498 lily" w:date="2023-11-22T20:18:00Z">
              <w:rPr>
                <w:rFonts w:eastAsia="標楷體"/>
                <w:spacing w:val="-5"/>
                <w:sz w:val="20"/>
              </w:rPr>
            </w:rPrChange>
          </w:rPr>
          <w:t>4.4</w:t>
        </w:r>
      </w:ins>
      <w:del w:id="120" w:author="190498 lily" w:date="2023-11-22T17:08:00Z">
        <w:r w:rsidRPr="00AD6F2E" w:rsidDel="009B097C">
          <w:rPr>
            <w:rFonts w:eastAsia="標楷體"/>
            <w:i/>
            <w:iCs/>
            <w:sz w:val="20"/>
            <w:rPrChange w:id="121" w:author="190498 lily" w:date="2023-11-22T20:18:00Z">
              <w:rPr>
                <w:rFonts w:eastAsia="標楷體"/>
                <w:sz w:val="20"/>
              </w:rPr>
            </w:rPrChange>
          </w:rPr>
          <w:delText>17:</w:delText>
        </w:r>
      </w:del>
      <w:r w:rsidRPr="006D3E9A">
        <w:rPr>
          <w:rFonts w:eastAsia="標楷體"/>
          <w:spacing w:val="-9"/>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Shell</w:t>
      </w:r>
      <w:r w:rsidRPr="006D3E9A">
        <w:rPr>
          <w:rFonts w:eastAsia="標楷體"/>
          <w:spacing w:val="-5"/>
          <w:sz w:val="20"/>
        </w:rPr>
        <w:t xml:space="preserve"> </w:t>
      </w:r>
      <w:r w:rsidRPr="006D3E9A">
        <w:rPr>
          <w:rFonts w:eastAsia="標楷體"/>
          <w:sz w:val="20"/>
        </w:rPr>
        <w:t>Script</w:t>
      </w:r>
      <w:r w:rsidRPr="006D3E9A">
        <w:rPr>
          <w:rFonts w:eastAsia="標楷體"/>
          <w:spacing w:val="-4"/>
          <w:sz w:val="20"/>
        </w:rPr>
        <w:t xml:space="preserve"> </w:t>
      </w:r>
      <w:r w:rsidRPr="006D3E9A">
        <w:rPr>
          <w:rFonts w:eastAsia="標楷體"/>
          <w:spacing w:val="-2"/>
          <w:sz w:val="20"/>
        </w:rPr>
        <w:t>“newWebserver.sh”</w:t>
      </w:r>
      <w:r w:rsidRPr="006D3E9A">
        <w:rPr>
          <w:rFonts w:eastAsia="標楷體"/>
          <w:sz w:val="20"/>
        </w:rPr>
        <w:tab/>
      </w:r>
      <w:r w:rsidRPr="006D3E9A">
        <w:rPr>
          <w:rFonts w:eastAsia="標楷體"/>
          <w:spacing w:val="-5"/>
          <w:sz w:val="20"/>
        </w:rPr>
        <w:t>35</w:t>
      </w:r>
    </w:p>
    <w:p w14:paraId="33CABAE2" w14:textId="59705A30" w:rsidR="005833E1" w:rsidRPr="006D3E9A" w:rsidRDefault="00000000">
      <w:pPr>
        <w:tabs>
          <w:tab w:val="right" w:pos="9631"/>
        </w:tabs>
        <w:spacing w:before="230"/>
        <w:ind w:left="1335"/>
        <w:rPr>
          <w:rFonts w:eastAsia="標楷體"/>
          <w:sz w:val="20"/>
        </w:rPr>
      </w:pPr>
      <w:r w:rsidRPr="00AD6F2E">
        <w:rPr>
          <w:rFonts w:eastAsia="標楷體"/>
          <w:i/>
          <w:iCs/>
          <w:sz w:val="20"/>
          <w:rPrChange w:id="122" w:author="190498 lily" w:date="2023-11-22T20:18:00Z">
            <w:rPr>
              <w:rFonts w:eastAsia="標楷體"/>
              <w:sz w:val="20"/>
            </w:rPr>
          </w:rPrChange>
        </w:rPr>
        <w:t>Figure</w:t>
      </w:r>
      <w:r w:rsidRPr="00AD6F2E">
        <w:rPr>
          <w:rFonts w:eastAsia="標楷體"/>
          <w:i/>
          <w:iCs/>
          <w:spacing w:val="-9"/>
          <w:sz w:val="20"/>
          <w:rPrChange w:id="123" w:author="190498 lily" w:date="2023-11-22T20:18:00Z">
            <w:rPr>
              <w:rFonts w:eastAsia="標楷體"/>
              <w:spacing w:val="-9"/>
              <w:sz w:val="20"/>
            </w:rPr>
          </w:rPrChange>
        </w:rPr>
        <w:t xml:space="preserve"> </w:t>
      </w:r>
      <w:ins w:id="124" w:author="190498 lily" w:date="2023-11-22T17:12:00Z">
        <w:r w:rsidR="00DB264A" w:rsidRPr="00AD6F2E">
          <w:rPr>
            <w:rFonts w:eastAsia="標楷體"/>
            <w:i/>
            <w:iCs/>
            <w:spacing w:val="-9"/>
            <w:sz w:val="20"/>
            <w:rPrChange w:id="125" w:author="190498 lily" w:date="2023-11-22T20:18:00Z">
              <w:rPr>
                <w:rFonts w:eastAsia="標楷體"/>
                <w:spacing w:val="-9"/>
                <w:sz w:val="20"/>
              </w:rPr>
            </w:rPrChange>
          </w:rPr>
          <w:t>4.5</w:t>
        </w:r>
      </w:ins>
      <w:del w:id="126" w:author="190498 lily" w:date="2023-11-22T17:12:00Z">
        <w:r w:rsidRPr="00AD6F2E" w:rsidDel="00DB264A">
          <w:rPr>
            <w:rFonts w:eastAsia="標楷體"/>
            <w:i/>
            <w:iCs/>
            <w:sz w:val="20"/>
            <w:rPrChange w:id="127" w:author="190498 lily" w:date="2023-11-22T20:18:00Z">
              <w:rPr>
                <w:rFonts w:eastAsia="標楷體"/>
                <w:sz w:val="20"/>
              </w:rPr>
            </w:rPrChange>
          </w:rPr>
          <w:delText>18:</w:delText>
        </w:r>
      </w:del>
      <w:r w:rsidRPr="006D3E9A">
        <w:rPr>
          <w:rFonts w:eastAsia="標楷體"/>
          <w:spacing w:val="-10"/>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Structure</w:t>
      </w:r>
      <w:r w:rsidRPr="006D3E9A">
        <w:rPr>
          <w:rFonts w:eastAsia="標楷體"/>
          <w:spacing w:val="-6"/>
          <w:sz w:val="20"/>
        </w:rPr>
        <w:t xml:space="preserve"> </w:t>
      </w:r>
      <w:r w:rsidRPr="006D3E9A">
        <w:rPr>
          <w:rFonts w:eastAsia="標楷體"/>
          <w:sz w:val="20"/>
        </w:rPr>
        <w:t>of</w:t>
      </w:r>
      <w:r w:rsidRPr="006D3E9A">
        <w:rPr>
          <w:rFonts w:eastAsia="標楷體"/>
          <w:spacing w:val="-6"/>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Designed</w:t>
      </w:r>
      <w:r w:rsidRPr="006D3E9A">
        <w:rPr>
          <w:rFonts w:eastAsia="標楷體"/>
          <w:spacing w:val="-13"/>
          <w:sz w:val="20"/>
        </w:rPr>
        <w:t xml:space="preserve"> </w:t>
      </w:r>
      <w:r w:rsidRPr="006D3E9A">
        <w:rPr>
          <w:rFonts w:eastAsia="標楷體"/>
          <w:sz w:val="20"/>
        </w:rPr>
        <w:t>Ansible</w:t>
      </w:r>
      <w:r w:rsidRPr="006D3E9A">
        <w:rPr>
          <w:rFonts w:eastAsia="標楷體"/>
          <w:spacing w:val="-5"/>
          <w:sz w:val="20"/>
        </w:rPr>
        <w:t xml:space="preserve"> </w:t>
      </w:r>
      <w:r w:rsidRPr="006D3E9A">
        <w:rPr>
          <w:rFonts w:eastAsia="標楷體"/>
          <w:spacing w:val="-2"/>
          <w:sz w:val="20"/>
        </w:rPr>
        <w:t>Playbook</w:t>
      </w:r>
      <w:r w:rsidRPr="006D3E9A">
        <w:rPr>
          <w:rFonts w:eastAsia="標楷體"/>
          <w:sz w:val="20"/>
        </w:rPr>
        <w:tab/>
      </w:r>
      <w:r w:rsidRPr="006D3E9A">
        <w:rPr>
          <w:rFonts w:eastAsia="標楷體"/>
          <w:spacing w:val="-5"/>
          <w:sz w:val="20"/>
        </w:rPr>
        <w:t>36</w:t>
      </w:r>
    </w:p>
    <w:p w14:paraId="0370308B" w14:textId="0A12CA71" w:rsidR="005833E1" w:rsidRPr="006D3E9A" w:rsidRDefault="00000000">
      <w:pPr>
        <w:tabs>
          <w:tab w:val="right" w:pos="9631"/>
        </w:tabs>
        <w:spacing w:before="231"/>
        <w:ind w:left="1335"/>
        <w:rPr>
          <w:rFonts w:eastAsia="標楷體"/>
          <w:sz w:val="20"/>
        </w:rPr>
      </w:pPr>
      <w:r w:rsidRPr="00AD6F2E">
        <w:rPr>
          <w:rFonts w:eastAsia="標楷體"/>
          <w:i/>
          <w:iCs/>
          <w:sz w:val="20"/>
          <w:rPrChange w:id="128" w:author="190498 lily" w:date="2023-11-22T20:18:00Z">
            <w:rPr>
              <w:rFonts w:eastAsia="標楷體"/>
              <w:sz w:val="20"/>
            </w:rPr>
          </w:rPrChange>
        </w:rPr>
        <w:t>Figure</w:t>
      </w:r>
      <w:r w:rsidRPr="00AD6F2E">
        <w:rPr>
          <w:rFonts w:eastAsia="標楷體"/>
          <w:i/>
          <w:iCs/>
          <w:spacing w:val="-5"/>
          <w:sz w:val="20"/>
          <w:rPrChange w:id="129" w:author="190498 lily" w:date="2023-11-22T20:18:00Z">
            <w:rPr>
              <w:rFonts w:eastAsia="標楷體"/>
              <w:spacing w:val="-5"/>
              <w:sz w:val="20"/>
            </w:rPr>
          </w:rPrChange>
        </w:rPr>
        <w:t xml:space="preserve"> </w:t>
      </w:r>
      <w:ins w:id="130" w:author="190498 lily" w:date="2023-11-22T17:15:00Z">
        <w:r w:rsidR="00DB264A" w:rsidRPr="00AD6F2E">
          <w:rPr>
            <w:rFonts w:eastAsia="標楷體"/>
            <w:i/>
            <w:iCs/>
            <w:spacing w:val="-5"/>
            <w:sz w:val="20"/>
            <w:rPrChange w:id="131" w:author="190498 lily" w:date="2023-11-22T20:18:00Z">
              <w:rPr>
                <w:rFonts w:eastAsia="標楷體"/>
                <w:spacing w:val="-5"/>
                <w:sz w:val="20"/>
              </w:rPr>
            </w:rPrChange>
          </w:rPr>
          <w:t>4.6</w:t>
        </w:r>
      </w:ins>
      <w:del w:id="132" w:author="190498 lily" w:date="2023-11-22T17:15:00Z">
        <w:r w:rsidRPr="00AD6F2E" w:rsidDel="00DB264A">
          <w:rPr>
            <w:rFonts w:eastAsia="標楷體"/>
            <w:i/>
            <w:iCs/>
            <w:sz w:val="20"/>
            <w:rPrChange w:id="133" w:author="190498 lily" w:date="2023-11-22T20:18:00Z">
              <w:rPr>
                <w:rFonts w:eastAsia="標楷體"/>
                <w:sz w:val="20"/>
              </w:rPr>
            </w:rPrChange>
          </w:rPr>
          <w:delText>19:</w:delText>
        </w:r>
      </w:del>
      <w:r w:rsidRPr="006D3E9A">
        <w:rPr>
          <w:rFonts w:eastAsia="標楷體"/>
          <w:spacing w:val="-9"/>
          <w:sz w:val="20"/>
        </w:rPr>
        <w:t xml:space="preserve"> </w:t>
      </w:r>
      <w:r w:rsidRPr="006D3E9A">
        <w:rPr>
          <w:rFonts w:eastAsia="標楷體"/>
          <w:sz w:val="20"/>
        </w:rPr>
        <w:t>The</w:t>
      </w:r>
      <w:r w:rsidRPr="006D3E9A">
        <w:rPr>
          <w:rFonts w:eastAsia="標楷體"/>
          <w:spacing w:val="-4"/>
          <w:sz w:val="20"/>
        </w:rPr>
        <w:t xml:space="preserve"> </w:t>
      </w:r>
      <w:r w:rsidRPr="006D3E9A">
        <w:rPr>
          <w:rFonts w:eastAsia="標楷體"/>
          <w:sz w:val="20"/>
        </w:rPr>
        <w:t>Results</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Curl</w:t>
      </w:r>
      <w:r w:rsidRPr="006D3E9A">
        <w:rPr>
          <w:rFonts w:eastAsia="標楷體"/>
          <w:spacing w:val="-4"/>
          <w:sz w:val="20"/>
        </w:rPr>
        <w:t xml:space="preserve"> </w:t>
      </w:r>
      <w:proofErr w:type="spellStart"/>
      <w:r w:rsidRPr="006D3E9A">
        <w:rPr>
          <w:rFonts w:eastAsia="標楷體"/>
          <w:sz w:val="20"/>
        </w:rPr>
        <w:t>Hostc</w:t>
      </w:r>
      <w:proofErr w:type="spellEnd"/>
      <w:r w:rsidRPr="006D3E9A">
        <w:rPr>
          <w:rFonts w:eastAsia="標楷體"/>
          <w:spacing w:val="-5"/>
          <w:sz w:val="20"/>
        </w:rPr>
        <w:t xml:space="preserve"> </w:t>
      </w:r>
      <w:r w:rsidRPr="006D3E9A">
        <w:rPr>
          <w:rFonts w:eastAsia="標楷體"/>
          <w:sz w:val="20"/>
        </w:rPr>
        <w:t>and</w:t>
      </w:r>
      <w:r w:rsidRPr="006D3E9A">
        <w:rPr>
          <w:rFonts w:eastAsia="標楷體"/>
          <w:spacing w:val="-4"/>
          <w:sz w:val="20"/>
        </w:rPr>
        <w:t xml:space="preserve"> </w:t>
      </w:r>
      <w:proofErr w:type="spellStart"/>
      <w:r w:rsidRPr="006D3E9A">
        <w:rPr>
          <w:rFonts w:eastAsia="標楷體"/>
          <w:spacing w:val="-2"/>
          <w:sz w:val="20"/>
        </w:rPr>
        <w:t>Hostd</w:t>
      </w:r>
      <w:proofErr w:type="spellEnd"/>
      <w:r w:rsidRPr="006D3E9A">
        <w:rPr>
          <w:rFonts w:eastAsia="標楷體"/>
          <w:sz w:val="20"/>
        </w:rPr>
        <w:tab/>
      </w:r>
      <w:r w:rsidRPr="006D3E9A">
        <w:rPr>
          <w:rFonts w:eastAsia="標楷體"/>
          <w:spacing w:val="-5"/>
          <w:sz w:val="20"/>
        </w:rPr>
        <w:t>37</w:t>
      </w:r>
    </w:p>
    <w:p w14:paraId="02030011" w14:textId="42BF67D3" w:rsidR="005833E1" w:rsidRPr="006D3E9A" w:rsidRDefault="00000000">
      <w:pPr>
        <w:tabs>
          <w:tab w:val="right" w:pos="9631"/>
        </w:tabs>
        <w:spacing w:before="226"/>
        <w:ind w:left="1335"/>
        <w:rPr>
          <w:rFonts w:eastAsia="標楷體"/>
          <w:sz w:val="20"/>
        </w:rPr>
      </w:pPr>
      <w:r w:rsidRPr="00AD6F2E">
        <w:rPr>
          <w:rFonts w:eastAsia="標楷體"/>
          <w:i/>
          <w:iCs/>
          <w:sz w:val="20"/>
          <w:rPrChange w:id="134" w:author="190498 lily" w:date="2023-11-22T20:18:00Z">
            <w:rPr>
              <w:rFonts w:eastAsia="標楷體"/>
              <w:sz w:val="20"/>
            </w:rPr>
          </w:rPrChange>
        </w:rPr>
        <w:t>Figure</w:t>
      </w:r>
      <w:r w:rsidRPr="00AD6F2E">
        <w:rPr>
          <w:rFonts w:eastAsia="標楷體"/>
          <w:i/>
          <w:iCs/>
          <w:spacing w:val="-5"/>
          <w:sz w:val="20"/>
          <w:rPrChange w:id="135" w:author="190498 lily" w:date="2023-11-22T20:18:00Z">
            <w:rPr>
              <w:rFonts w:eastAsia="標楷體"/>
              <w:spacing w:val="-5"/>
              <w:sz w:val="20"/>
            </w:rPr>
          </w:rPrChange>
        </w:rPr>
        <w:t xml:space="preserve"> </w:t>
      </w:r>
      <w:ins w:id="136" w:author="190498 lily" w:date="2023-11-22T17:17:00Z">
        <w:r w:rsidR="00DB264A" w:rsidRPr="00AD6F2E">
          <w:rPr>
            <w:rFonts w:eastAsia="標楷體"/>
            <w:i/>
            <w:iCs/>
            <w:spacing w:val="-5"/>
            <w:sz w:val="20"/>
            <w:rPrChange w:id="137" w:author="190498 lily" w:date="2023-11-22T20:18:00Z">
              <w:rPr>
                <w:rFonts w:eastAsia="標楷體"/>
                <w:spacing w:val="-5"/>
                <w:sz w:val="20"/>
              </w:rPr>
            </w:rPrChange>
          </w:rPr>
          <w:t>4.7</w:t>
        </w:r>
      </w:ins>
      <w:del w:id="138" w:author="190498 lily" w:date="2023-11-22T17:17:00Z">
        <w:r w:rsidRPr="00AD6F2E" w:rsidDel="00DB264A">
          <w:rPr>
            <w:rFonts w:eastAsia="標楷體"/>
            <w:i/>
            <w:iCs/>
            <w:sz w:val="20"/>
            <w:rPrChange w:id="139" w:author="190498 lily" w:date="2023-11-22T20:18:00Z">
              <w:rPr>
                <w:rFonts w:eastAsia="標楷體"/>
                <w:sz w:val="20"/>
              </w:rPr>
            </w:rPrChange>
          </w:rPr>
          <w:delText>20:</w:delText>
        </w:r>
      </w:del>
      <w:r w:rsidRPr="00AD6F2E">
        <w:rPr>
          <w:rFonts w:eastAsia="標楷體"/>
          <w:i/>
          <w:iCs/>
          <w:spacing w:val="-9"/>
          <w:sz w:val="20"/>
          <w:rPrChange w:id="140" w:author="190498 lily" w:date="2023-11-22T20:18:00Z">
            <w:rPr>
              <w:rFonts w:eastAsia="標楷體"/>
              <w:spacing w:val="-9"/>
              <w:sz w:val="20"/>
            </w:rPr>
          </w:rPrChange>
        </w:rPr>
        <w:t xml:space="preserve"> </w:t>
      </w:r>
      <w:r w:rsidRPr="006D3E9A">
        <w:rPr>
          <w:rFonts w:eastAsia="標楷體"/>
          <w:sz w:val="20"/>
        </w:rPr>
        <w:t>The</w:t>
      </w:r>
      <w:r w:rsidRPr="006D3E9A">
        <w:rPr>
          <w:rFonts w:eastAsia="標楷體"/>
          <w:spacing w:val="-4"/>
          <w:sz w:val="20"/>
        </w:rPr>
        <w:t xml:space="preserve"> </w:t>
      </w:r>
      <w:r w:rsidRPr="006D3E9A">
        <w:rPr>
          <w:rFonts w:eastAsia="標楷體"/>
          <w:sz w:val="20"/>
        </w:rPr>
        <w:t>Results</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Curl</w:t>
      </w:r>
      <w:r w:rsidRPr="006D3E9A">
        <w:rPr>
          <w:rFonts w:eastAsia="標楷體"/>
          <w:spacing w:val="-4"/>
          <w:sz w:val="20"/>
        </w:rPr>
        <w:t xml:space="preserve"> </w:t>
      </w:r>
      <w:r w:rsidRPr="006D3E9A">
        <w:rPr>
          <w:rFonts w:eastAsia="標楷體"/>
          <w:spacing w:val="-2"/>
          <w:sz w:val="20"/>
        </w:rPr>
        <w:t>Hostb</w:t>
      </w:r>
      <w:r w:rsidRPr="006D3E9A">
        <w:rPr>
          <w:rFonts w:eastAsia="標楷體"/>
          <w:sz w:val="20"/>
        </w:rPr>
        <w:tab/>
      </w:r>
      <w:r w:rsidRPr="006D3E9A">
        <w:rPr>
          <w:rFonts w:eastAsia="標楷體"/>
          <w:spacing w:val="-5"/>
          <w:sz w:val="20"/>
        </w:rPr>
        <w:t>37</w:t>
      </w:r>
    </w:p>
    <w:p w14:paraId="48264F29" w14:textId="27BEFE64" w:rsidR="005833E1" w:rsidRPr="006D3E9A" w:rsidRDefault="00000000">
      <w:pPr>
        <w:tabs>
          <w:tab w:val="right" w:pos="9631"/>
        </w:tabs>
        <w:spacing w:before="231"/>
        <w:ind w:left="1335"/>
        <w:rPr>
          <w:rFonts w:eastAsia="標楷體"/>
          <w:sz w:val="20"/>
        </w:rPr>
      </w:pPr>
      <w:r w:rsidRPr="00AD6F2E">
        <w:rPr>
          <w:rFonts w:eastAsia="標楷體"/>
          <w:i/>
          <w:iCs/>
          <w:sz w:val="20"/>
          <w:rPrChange w:id="141" w:author="190498 lily" w:date="2023-11-22T20:18:00Z">
            <w:rPr>
              <w:rFonts w:eastAsia="標楷體"/>
              <w:sz w:val="20"/>
            </w:rPr>
          </w:rPrChange>
        </w:rPr>
        <w:t>Figure</w:t>
      </w:r>
      <w:r w:rsidRPr="00AD6F2E">
        <w:rPr>
          <w:rFonts w:eastAsia="標楷體"/>
          <w:i/>
          <w:iCs/>
          <w:spacing w:val="-11"/>
          <w:sz w:val="20"/>
          <w:rPrChange w:id="142" w:author="190498 lily" w:date="2023-11-22T20:18:00Z">
            <w:rPr>
              <w:rFonts w:eastAsia="標楷體"/>
              <w:spacing w:val="-11"/>
              <w:sz w:val="20"/>
            </w:rPr>
          </w:rPrChange>
        </w:rPr>
        <w:t xml:space="preserve"> </w:t>
      </w:r>
      <w:ins w:id="143" w:author="190498 lily" w:date="2023-11-22T17:20:00Z">
        <w:r w:rsidR="001872F9" w:rsidRPr="00AD6F2E">
          <w:rPr>
            <w:rFonts w:eastAsia="標楷體"/>
            <w:i/>
            <w:iCs/>
            <w:spacing w:val="-11"/>
            <w:sz w:val="20"/>
            <w:rPrChange w:id="144" w:author="190498 lily" w:date="2023-11-22T20:18:00Z">
              <w:rPr>
                <w:rFonts w:eastAsia="標楷體"/>
                <w:spacing w:val="-11"/>
                <w:sz w:val="20"/>
              </w:rPr>
            </w:rPrChange>
          </w:rPr>
          <w:t>4.8</w:t>
        </w:r>
      </w:ins>
      <w:del w:id="145" w:author="190498 lily" w:date="2023-11-22T17:20:00Z">
        <w:r w:rsidRPr="00AD6F2E" w:rsidDel="001872F9">
          <w:rPr>
            <w:rFonts w:eastAsia="標楷體"/>
            <w:i/>
            <w:iCs/>
            <w:sz w:val="20"/>
            <w:rPrChange w:id="146" w:author="190498 lily" w:date="2023-11-22T20:18:00Z">
              <w:rPr>
                <w:rFonts w:eastAsia="標楷體"/>
                <w:sz w:val="20"/>
              </w:rPr>
            </w:rPrChange>
          </w:rPr>
          <w:delText>21:</w:delText>
        </w:r>
      </w:del>
      <w:r w:rsidRPr="00AD6F2E">
        <w:rPr>
          <w:rFonts w:eastAsia="標楷體"/>
          <w:i/>
          <w:iCs/>
          <w:spacing w:val="-10"/>
          <w:sz w:val="20"/>
          <w:rPrChange w:id="147" w:author="190498 lily" w:date="2023-11-22T20:18:00Z">
            <w:rPr>
              <w:rFonts w:eastAsia="標楷體"/>
              <w:spacing w:val="-10"/>
              <w:sz w:val="20"/>
            </w:rPr>
          </w:rPrChange>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Content</w:t>
      </w:r>
      <w:r w:rsidRPr="006D3E9A">
        <w:rPr>
          <w:rFonts w:eastAsia="標楷體"/>
          <w:spacing w:val="-5"/>
          <w:sz w:val="20"/>
        </w:rPr>
        <w:t xml:space="preserve"> </w:t>
      </w:r>
      <w:r w:rsidRPr="006D3E9A">
        <w:rPr>
          <w:rFonts w:eastAsia="標楷體"/>
          <w:sz w:val="20"/>
        </w:rPr>
        <w:t>of</w:t>
      </w:r>
      <w:r w:rsidRPr="006D3E9A">
        <w:rPr>
          <w:rFonts w:eastAsia="標楷體"/>
          <w:spacing w:val="-13"/>
          <w:sz w:val="20"/>
        </w:rPr>
        <w:t xml:space="preserve"> </w:t>
      </w:r>
      <w:r w:rsidRPr="006D3E9A">
        <w:rPr>
          <w:rFonts w:eastAsia="標楷體"/>
          <w:sz w:val="20"/>
        </w:rPr>
        <w:t>Ansible</w:t>
      </w:r>
      <w:r w:rsidRPr="006D3E9A">
        <w:rPr>
          <w:rFonts w:eastAsia="標楷體"/>
          <w:spacing w:val="-6"/>
          <w:sz w:val="20"/>
        </w:rPr>
        <w:t xml:space="preserve"> </w:t>
      </w:r>
      <w:r w:rsidRPr="006D3E9A">
        <w:rPr>
          <w:rFonts w:eastAsia="標楷體"/>
          <w:sz w:val="20"/>
        </w:rPr>
        <w:t>Playbook</w:t>
      </w:r>
      <w:r w:rsidRPr="006D3E9A">
        <w:rPr>
          <w:rFonts w:eastAsia="標楷體"/>
          <w:spacing w:val="-5"/>
          <w:sz w:val="20"/>
        </w:rPr>
        <w:t xml:space="preserve"> </w:t>
      </w:r>
      <w:r w:rsidRPr="006D3E9A">
        <w:rPr>
          <w:rFonts w:eastAsia="標楷體"/>
          <w:spacing w:val="-2"/>
          <w:sz w:val="20"/>
        </w:rPr>
        <w:t>“</w:t>
      </w:r>
      <w:proofErr w:type="spellStart"/>
      <w:r w:rsidRPr="006D3E9A">
        <w:rPr>
          <w:rFonts w:eastAsia="標楷體"/>
          <w:spacing w:val="-2"/>
          <w:sz w:val="20"/>
        </w:rPr>
        <w:t>prepHAproxyAndWebservers.yml</w:t>
      </w:r>
      <w:proofErr w:type="spellEnd"/>
      <w:r w:rsidRPr="006D3E9A">
        <w:rPr>
          <w:rFonts w:eastAsia="標楷體"/>
          <w:spacing w:val="-2"/>
          <w:sz w:val="20"/>
        </w:rPr>
        <w:t>”</w:t>
      </w:r>
      <w:r w:rsidRPr="006D3E9A">
        <w:rPr>
          <w:rFonts w:eastAsia="標楷體"/>
          <w:sz w:val="20"/>
        </w:rPr>
        <w:tab/>
      </w:r>
      <w:r w:rsidRPr="006D3E9A">
        <w:rPr>
          <w:rFonts w:eastAsia="標楷體"/>
          <w:spacing w:val="-5"/>
          <w:sz w:val="20"/>
        </w:rPr>
        <w:t>38</w:t>
      </w:r>
    </w:p>
    <w:p w14:paraId="00B7C093" w14:textId="6B83F77F" w:rsidR="005833E1" w:rsidRPr="006D3E9A" w:rsidRDefault="00000000">
      <w:pPr>
        <w:tabs>
          <w:tab w:val="right" w:pos="9631"/>
        </w:tabs>
        <w:spacing w:before="231"/>
        <w:ind w:left="1335"/>
        <w:rPr>
          <w:rFonts w:eastAsia="標楷體"/>
          <w:sz w:val="20"/>
        </w:rPr>
      </w:pPr>
      <w:r w:rsidRPr="00AD6F2E">
        <w:rPr>
          <w:rFonts w:eastAsia="標楷體"/>
          <w:i/>
          <w:iCs/>
          <w:sz w:val="20"/>
          <w:rPrChange w:id="148" w:author="190498 lily" w:date="2023-11-22T20:18:00Z">
            <w:rPr>
              <w:rFonts w:eastAsia="標楷體"/>
              <w:sz w:val="20"/>
            </w:rPr>
          </w:rPrChange>
        </w:rPr>
        <w:t>Figure</w:t>
      </w:r>
      <w:r w:rsidRPr="00AD6F2E">
        <w:rPr>
          <w:rFonts w:eastAsia="標楷體"/>
          <w:i/>
          <w:iCs/>
          <w:spacing w:val="-11"/>
          <w:sz w:val="20"/>
          <w:rPrChange w:id="149" w:author="190498 lily" w:date="2023-11-22T20:18:00Z">
            <w:rPr>
              <w:rFonts w:eastAsia="標楷體"/>
              <w:spacing w:val="-11"/>
              <w:sz w:val="20"/>
            </w:rPr>
          </w:rPrChange>
        </w:rPr>
        <w:t xml:space="preserve"> </w:t>
      </w:r>
      <w:ins w:id="150" w:author="190498 lily" w:date="2023-11-22T17:20:00Z">
        <w:r w:rsidR="001872F9" w:rsidRPr="00AD6F2E">
          <w:rPr>
            <w:rFonts w:eastAsia="標楷體"/>
            <w:i/>
            <w:iCs/>
            <w:spacing w:val="-11"/>
            <w:sz w:val="20"/>
            <w:rPrChange w:id="151" w:author="190498 lily" w:date="2023-11-22T20:18:00Z">
              <w:rPr>
                <w:rFonts w:eastAsia="標楷體"/>
                <w:spacing w:val="-11"/>
                <w:sz w:val="20"/>
              </w:rPr>
            </w:rPrChange>
          </w:rPr>
          <w:t>4.9</w:t>
        </w:r>
      </w:ins>
      <w:del w:id="152" w:author="190498 lily" w:date="2023-11-22T17:20:00Z">
        <w:r w:rsidRPr="00AD6F2E" w:rsidDel="001872F9">
          <w:rPr>
            <w:rFonts w:eastAsia="標楷體"/>
            <w:i/>
            <w:iCs/>
            <w:sz w:val="20"/>
            <w:rPrChange w:id="153" w:author="190498 lily" w:date="2023-11-22T20:18:00Z">
              <w:rPr>
                <w:rFonts w:eastAsia="標楷體"/>
                <w:sz w:val="20"/>
              </w:rPr>
            </w:rPrChange>
          </w:rPr>
          <w:delText>22:</w:delText>
        </w:r>
      </w:del>
      <w:r w:rsidRPr="006D3E9A">
        <w:rPr>
          <w:rFonts w:eastAsia="標楷體"/>
          <w:spacing w:val="-10"/>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Content</w:t>
      </w:r>
      <w:r w:rsidRPr="006D3E9A">
        <w:rPr>
          <w:rFonts w:eastAsia="標楷體"/>
          <w:spacing w:val="-5"/>
          <w:sz w:val="20"/>
        </w:rPr>
        <w:t xml:space="preserve"> </w:t>
      </w:r>
      <w:r w:rsidRPr="006D3E9A">
        <w:rPr>
          <w:rFonts w:eastAsia="標楷體"/>
          <w:sz w:val="20"/>
        </w:rPr>
        <w:t>of</w:t>
      </w:r>
      <w:r w:rsidRPr="006D3E9A">
        <w:rPr>
          <w:rFonts w:eastAsia="標楷體"/>
          <w:spacing w:val="-13"/>
          <w:sz w:val="20"/>
        </w:rPr>
        <w:t xml:space="preserve"> </w:t>
      </w:r>
      <w:r w:rsidRPr="006D3E9A">
        <w:rPr>
          <w:rFonts w:eastAsia="標楷體"/>
          <w:sz w:val="20"/>
        </w:rPr>
        <w:t>Ansible</w:t>
      </w:r>
      <w:r w:rsidRPr="006D3E9A">
        <w:rPr>
          <w:rFonts w:eastAsia="標楷體"/>
          <w:spacing w:val="-6"/>
          <w:sz w:val="20"/>
        </w:rPr>
        <w:t xml:space="preserve"> </w:t>
      </w:r>
      <w:r w:rsidRPr="006D3E9A">
        <w:rPr>
          <w:rFonts w:eastAsia="標楷體"/>
          <w:sz w:val="20"/>
        </w:rPr>
        <w:t>Playbook</w:t>
      </w:r>
      <w:r w:rsidRPr="006D3E9A">
        <w:rPr>
          <w:rFonts w:eastAsia="標楷體"/>
          <w:spacing w:val="-5"/>
          <w:sz w:val="20"/>
        </w:rPr>
        <w:t xml:space="preserve"> </w:t>
      </w:r>
      <w:r w:rsidRPr="006D3E9A">
        <w:rPr>
          <w:rFonts w:eastAsia="標楷體"/>
          <w:spacing w:val="-2"/>
          <w:sz w:val="20"/>
        </w:rPr>
        <w:t>“</w:t>
      </w:r>
      <w:proofErr w:type="spellStart"/>
      <w:r w:rsidRPr="006D3E9A">
        <w:rPr>
          <w:rFonts w:eastAsia="標楷體"/>
          <w:spacing w:val="-2"/>
          <w:sz w:val="20"/>
        </w:rPr>
        <w:t>installZabbixAgent.yml</w:t>
      </w:r>
      <w:proofErr w:type="spellEnd"/>
      <w:r w:rsidRPr="006D3E9A">
        <w:rPr>
          <w:rFonts w:eastAsia="標楷體"/>
          <w:spacing w:val="-2"/>
          <w:sz w:val="20"/>
        </w:rPr>
        <w:t>”</w:t>
      </w:r>
      <w:r w:rsidRPr="006D3E9A">
        <w:rPr>
          <w:rFonts w:eastAsia="標楷體"/>
          <w:sz w:val="20"/>
        </w:rPr>
        <w:tab/>
      </w:r>
      <w:r w:rsidRPr="006D3E9A">
        <w:rPr>
          <w:rFonts w:eastAsia="標楷體"/>
          <w:spacing w:val="-5"/>
          <w:sz w:val="20"/>
        </w:rPr>
        <w:t>39</w:t>
      </w:r>
    </w:p>
    <w:p w14:paraId="2463885E" w14:textId="08AD4361" w:rsidR="005833E1" w:rsidRPr="006D3E9A" w:rsidRDefault="00000000">
      <w:pPr>
        <w:tabs>
          <w:tab w:val="right" w:pos="9631"/>
        </w:tabs>
        <w:spacing w:before="231"/>
        <w:ind w:left="1335"/>
        <w:rPr>
          <w:rFonts w:eastAsia="標楷體"/>
          <w:sz w:val="20"/>
        </w:rPr>
      </w:pPr>
      <w:r w:rsidRPr="00AD6F2E">
        <w:rPr>
          <w:rFonts w:eastAsia="標楷體"/>
          <w:i/>
          <w:iCs/>
          <w:sz w:val="20"/>
          <w:rPrChange w:id="154" w:author="190498 lily" w:date="2023-11-22T20:18:00Z">
            <w:rPr>
              <w:rFonts w:eastAsia="標楷體"/>
              <w:sz w:val="20"/>
            </w:rPr>
          </w:rPrChange>
        </w:rPr>
        <w:t>Figure</w:t>
      </w:r>
      <w:r w:rsidRPr="00AD6F2E">
        <w:rPr>
          <w:rFonts w:eastAsia="標楷體"/>
          <w:i/>
          <w:iCs/>
          <w:spacing w:val="-8"/>
          <w:sz w:val="20"/>
          <w:rPrChange w:id="155" w:author="190498 lily" w:date="2023-11-22T20:18:00Z">
            <w:rPr>
              <w:rFonts w:eastAsia="標楷體"/>
              <w:spacing w:val="-8"/>
              <w:sz w:val="20"/>
            </w:rPr>
          </w:rPrChange>
        </w:rPr>
        <w:t xml:space="preserve"> </w:t>
      </w:r>
      <w:ins w:id="156" w:author="190498 lily" w:date="2023-11-22T17:26:00Z">
        <w:r w:rsidR="001872F9" w:rsidRPr="00AD6F2E">
          <w:rPr>
            <w:rFonts w:eastAsia="標楷體"/>
            <w:i/>
            <w:iCs/>
            <w:spacing w:val="-8"/>
            <w:sz w:val="20"/>
            <w:rPrChange w:id="157" w:author="190498 lily" w:date="2023-11-22T20:18:00Z">
              <w:rPr>
                <w:rFonts w:eastAsia="標楷體"/>
                <w:spacing w:val="-8"/>
                <w:sz w:val="20"/>
              </w:rPr>
            </w:rPrChange>
          </w:rPr>
          <w:t>4.10</w:t>
        </w:r>
      </w:ins>
      <w:del w:id="158" w:author="190498 lily" w:date="2023-11-22T17:26:00Z">
        <w:r w:rsidRPr="00AD6F2E" w:rsidDel="001872F9">
          <w:rPr>
            <w:rFonts w:eastAsia="標楷體"/>
            <w:i/>
            <w:iCs/>
            <w:sz w:val="20"/>
            <w:rPrChange w:id="159" w:author="190498 lily" w:date="2023-11-22T20:18:00Z">
              <w:rPr>
                <w:rFonts w:eastAsia="標楷體"/>
                <w:sz w:val="20"/>
              </w:rPr>
            </w:rPrChange>
          </w:rPr>
          <w:delText>23:</w:delText>
        </w:r>
      </w:del>
      <w:r w:rsidRPr="006D3E9A">
        <w:rPr>
          <w:rFonts w:eastAsia="標楷體"/>
          <w:spacing w:val="-10"/>
          <w:sz w:val="20"/>
        </w:rPr>
        <w:t xml:space="preserve"> </w:t>
      </w:r>
      <w:r w:rsidRPr="006D3E9A">
        <w:rPr>
          <w:rFonts w:eastAsia="標楷體"/>
          <w:sz w:val="20"/>
        </w:rPr>
        <w:t>The</w:t>
      </w:r>
      <w:r w:rsidRPr="006D3E9A">
        <w:rPr>
          <w:rFonts w:eastAsia="標楷體"/>
          <w:spacing w:val="-7"/>
          <w:sz w:val="20"/>
        </w:rPr>
        <w:t xml:space="preserve"> </w:t>
      </w:r>
      <w:r w:rsidRPr="006D3E9A">
        <w:rPr>
          <w:rFonts w:eastAsia="標楷體"/>
          <w:sz w:val="20"/>
        </w:rPr>
        <w:t>Evaluation</w:t>
      </w:r>
      <w:r w:rsidRPr="006D3E9A">
        <w:rPr>
          <w:rFonts w:eastAsia="標楷體"/>
          <w:spacing w:val="-8"/>
          <w:sz w:val="20"/>
        </w:rPr>
        <w:t xml:space="preserve"> </w:t>
      </w:r>
      <w:r w:rsidRPr="006D3E9A">
        <w:rPr>
          <w:rFonts w:eastAsia="標楷體"/>
          <w:sz w:val="20"/>
        </w:rPr>
        <w:t>of</w:t>
      </w:r>
      <w:r w:rsidRPr="006D3E9A">
        <w:rPr>
          <w:rFonts w:eastAsia="標楷體"/>
          <w:spacing w:val="-7"/>
          <w:sz w:val="20"/>
        </w:rPr>
        <w:t xml:space="preserve"> </w:t>
      </w:r>
      <w:r w:rsidRPr="006D3E9A">
        <w:rPr>
          <w:rFonts w:eastAsia="標楷體"/>
          <w:sz w:val="20"/>
        </w:rPr>
        <w:t>the</w:t>
      </w:r>
      <w:r w:rsidRPr="006D3E9A">
        <w:rPr>
          <w:rFonts w:eastAsia="標楷體"/>
          <w:spacing w:val="-10"/>
          <w:sz w:val="20"/>
        </w:rPr>
        <w:t xml:space="preserve"> </w:t>
      </w:r>
      <w:r w:rsidRPr="006D3E9A">
        <w:rPr>
          <w:rFonts w:eastAsia="標楷體"/>
          <w:sz w:val="20"/>
        </w:rPr>
        <w:t>Web</w:t>
      </w:r>
      <w:r w:rsidRPr="006D3E9A">
        <w:rPr>
          <w:rFonts w:eastAsia="標楷體"/>
          <w:spacing w:val="-7"/>
          <w:sz w:val="20"/>
        </w:rPr>
        <w:t xml:space="preserve"> </w:t>
      </w:r>
      <w:r w:rsidRPr="006D3E9A">
        <w:rPr>
          <w:rFonts w:eastAsia="標楷體"/>
          <w:spacing w:val="-2"/>
          <w:sz w:val="20"/>
        </w:rPr>
        <w:t>Servers</w:t>
      </w:r>
      <w:r w:rsidRPr="006D3E9A">
        <w:rPr>
          <w:rFonts w:eastAsia="標楷體"/>
          <w:sz w:val="20"/>
        </w:rPr>
        <w:tab/>
      </w:r>
      <w:r w:rsidRPr="006D3E9A">
        <w:rPr>
          <w:rFonts w:eastAsia="標楷體"/>
          <w:spacing w:val="-5"/>
          <w:sz w:val="20"/>
        </w:rPr>
        <w:t>41</w:t>
      </w:r>
    </w:p>
    <w:p w14:paraId="19734423" w14:textId="41C8E1D2" w:rsidR="005833E1" w:rsidRPr="006D3E9A" w:rsidRDefault="00000000">
      <w:pPr>
        <w:tabs>
          <w:tab w:val="right" w:pos="9631"/>
        </w:tabs>
        <w:spacing w:before="230"/>
        <w:ind w:left="1335"/>
        <w:rPr>
          <w:rFonts w:eastAsia="標楷體"/>
          <w:sz w:val="20"/>
        </w:rPr>
      </w:pPr>
      <w:r w:rsidRPr="00AD6F2E">
        <w:rPr>
          <w:rFonts w:eastAsia="標楷體"/>
          <w:i/>
          <w:iCs/>
          <w:sz w:val="20"/>
          <w:rPrChange w:id="160" w:author="190498 lily" w:date="2023-11-22T20:18:00Z">
            <w:rPr>
              <w:rFonts w:eastAsia="標楷體"/>
              <w:sz w:val="20"/>
            </w:rPr>
          </w:rPrChange>
        </w:rPr>
        <w:t>Figure</w:t>
      </w:r>
      <w:r w:rsidRPr="00AD6F2E">
        <w:rPr>
          <w:rFonts w:eastAsia="標楷體"/>
          <w:i/>
          <w:iCs/>
          <w:spacing w:val="-6"/>
          <w:sz w:val="20"/>
          <w:rPrChange w:id="161" w:author="190498 lily" w:date="2023-11-22T20:18:00Z">
            <w:rPr>
              <w:rFonts w:eastAsia="標楷體"/>
              <w:spacing w:val="-6"/>
              <w:sz w:val="20"/>
            </w:rPr>
          </w:rPrChange>
        </w:rPr>
        <w:t xml:space="preserve"> </w:t>
      </w:r>
      <w:ins w:id="162" w:author="190498 lily" w:date="2023-11-22T17:26:00Z">
        <w:r w:rsidR="001872F9" w:rsidRPr="00AD6F2E">
          <w:rPr>
            <w:rFonts w:eastAsia="標楷體"/>
            <w:i/>
            <w:iCs/>
            <w:spacing w:val="-6"/>
            <w:sz w:val="20"/>
            <w:rPrChange w:id="163" w:author="190498 lily" w:date="2023-11-22T20:18:00Z">
              <w:rPr>
                <w:rFonts w:eastAsia="標楷體"/>
                <w:spacing w:val="-6"/>
                <w:sz w:val="20"/>
              </w:rPr>
            </w:rPrChange>
          </w:rPr>
          <w:t>4.11</w:t>
        </w:r>
      </w:ins>
      <w:del w:id="164" w:author="190498 lily" w:date="2023-11-22T17:26:00Z">
        <w:r w:rsidRPr="00AD6F2E" w:rsidDel="001872F9">
          <w:rPr>
            <w:rFonts w:eastAsia="標楷體"/>
            <w:i/>
            <w:iCs/>
            <w:sz w:val="20"/>
            <w:rPrChange w:id="165" w:author="190498 lily" w:date="2023-11-22T20:18:00Z">
              <w:rPr>
                <w:rFonts w:eastAsia="標楷體"/>
                <w:sz w:val="20"/>
              </w:rPr>
            </w:rPrChange>
          </w:rPr>
          <w:delText>24:</w:delText>
        </w:r>
      </w:del>
      <w:r w:rsidRPr="006D3E9A">
        <w:rPr>
          <w:rFonts w:eastAsia="標楷體"/>
          <w:spacing w:val="-10"/>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State</w:t>
      </w:r>
      <w:r w:rsidRPr="006D3E9A">
        <w:rPr>
          <w:rFonts w:eastAsia="標楷體"/>
          <w:spacing w:val="-6"/>
          <w:sz w:val="20"/>
        </w:rPr>
        <w:t xml:space="preserve"> </w:t>
      </w:r>
      <w:r w:rsidRPr="006D3E9A">
        <w:rPr>
          <w:rFonts w:eastAsia="標楷體"/>
          <w:sz w:val="20"/>
        </w:rPr>
        <w:t>of</w:t>
      </w:r>
      <w:r w:rsidRPr="006D3E9A">
        <w:rPr>
          <w:rFonts w:eastAsia="標楷體"/>
          <w:spacing w:val="-6"/>
          <w:sz w:val="20"/>
        </w:rPr>
        <w:t xml:space="preserve"> </w:t>
      </w:r>
      <w:r w:rsidRPr="006D3E9A">
        <w:rPr>
          <w:rFonts w:eastAsia="標楷體"/>
          <w:sz w:val="20"/>
        </w:rPr>
        <w:t>Servers</w:t>
      </w:r>
      <w:r w:rsidRPr="006D3E9A">
        <w:rPr>
          <w:rFonts w:eastAsia="標楷體"/>
          <w:spacing w:val="-6"/>
          <w:sz w:val="20"/>
        </w:rPr>
        <w:t xml:space="preserve"> </w:t>
      </w:r>
      <w:r w:rsidRPr="006D3E9A">
        <w:rPr>
          <w:rFonts w:eastAsia="標楷體"/>
          <w:sz w:val="20"/>
        </w:rPr>
        <w:t>while</w:t>
      </w:r>
      <w:r w:rsidRPr="006D3E9A">
        <w:rPr>
          <w:rFonts w:eastAsia="標楷體"/>
          <w:spacing w:val="-6"/>
          <w:sz w:val="20"/>
        </w:rPr>
        <w:t xml:space="preserve"> </w:t>
      </w:r>
      <w:r w:rsidRPr="006D3E9A">
        <w:rPr>
          <w:rFonts w:eastAsia="標楷體"/>
          <w:sz w:val="20"/>
        </w:rPr>
        <w:t>Operating</w:t>
      </w:r>
      <w:r w:rsidRPr="006D3E9A">
        <w:rPr>
          <w:rFonts w:eastAsia="標楷體"/>
          <w:spacing w:val="-6"/>
          <w:sz w:val="20"/>
        </w:rPr>
        <w:t xml:space="preserve"> </w:t>
      </w:r>
      <w:r w:rsidRPr="006D3E9A">
        <w:rPr>
          <w:rFonts w:eastAsia="標楷體"/>
          <w:sz w:val="20"/>
        </w:rPr>
        <w:t>Evaluation</w:t>
      </w:r>
      <w:r w:rsidRPr="006D3E9A">
        <w:rPr>
          <w:rFonts w:eastAsia="標楷體"/>
          <w:spacing w:val="-9"/>
          <w:sz w:val="20"/>
        </w:rPr>
        <w:t xml:space="preserve"> </w:t>
      </w:r>
      <w:r w:rsidRPr="006D3E9A">
        <w:rPr>
          <w:rFonts w:eastAsia="標楷體"/>
          <w:spacing w:val="-2"/>
          <w:sz w:val="20"/>
        </w:rPr>
        <w:t>Testing</w:t>
      </w:r>
      <w:r w:rsidRPr="006D3E9A">
        <w:rPr>
          <w:rFonts w:eastAsia="標楷體"/>
          <w:sz w:val="20"/>
        </w:rPr>
        <w:tab/>
      </w:r>
      <w:r w:rsidRPr="006D3E9A">
        <w:rPr>
          <w:rFonts w:eastAsia="標楷體"/>
          <w:spacing w:val="-5"/>
          <w:sz w:val="20"/>
        </w:rPr>
        <w:t>42</w:t>
      </w:r>
    </w:p>
    <w:p w14:paraId="7609A45A" w14:textId="320001EE" w:rsidR="005833E1" w:rsidRPr="006D3E9A" w:rsidRDefault="00000000">
      <w:pPr>
        <w:tabs>
          <w:tab w:val="right" w:pos="9631"/>
        </w:tabs>
        <w:spacing w:before="231"/>
        <w:ind w:left="1335"/>
        <w:rPr>
          <w:rFonts w:eastAsia="標楷體"/>
          <w:sz w:val="20"/>
        </w:rPr>
      </w:pPr>
      <w:r w:rsidRPr="00AD6F2E">
        <w:rPr>
          <w:rFonts w:eastAsia="標楷體"/>
          <w:i/>
          <w:iCs/>
          <w:sz w:val="20"/>
          <w:rPrChange w:id="166" w:author="190498 lily" w:date="2023-11-22T20:18:00Z">
            <w:rPr>
              <w:rFonts w:eastAsia="標楷體"/>
              <w:sz w:val="20"/>
            </w:rPr>
          </w:rPrChange>
        </w:rPr>
        <w:t>Figure</w:t>
      </w:r>
      <w:r w:rsidRPr="00AD6F2E">
        <w:rPr>
          <w:rFonts w:eastAsia="標楷體"/>
          <w:i/>
          <w:iCs/>
          <w:spacing w:val="-9"/>
          <w:sz w:val="20"/>
          <w:rPrChange w:id="167" w:author="190498 lily" w:date="2023-11-22T20:18:00Z">
            <w:rPr>
              <w:rFonts w:eastAsia="標楷體"/>
              <w:spacing w:val="-9"/>
              <w:sz w:val="20"/>
            </w:rPr>
          </w:rPrChange>
        </w:rPr>
        <w:t xml:space="preserve"> </w:t>
      </w:r>
      <w:ins w:id="168" w:author="190498 lily" w:date="2023-11-22T17:26:00Z">
        <w:r w:rsidR="001872F9" w:rsidRPr="00AD6F2E">
          <w:rPr>
            <w:rFonts w:eastAsia="標楷體"/>
            <w:i/>
            <w:iCs/>
            <w:spacing w:val="-9"/>
            <w:sz w:val="20"/>
            <w:rPrChange w:id="169" w:author="190498 lily" w:date="2023-11-22T20:18:00Z">
              <w:rPr>
                <w:rFonts w:eastAsia="標楷體"/>
                <w:spacing w:val="-9"/>
                <w:sz w:val="20"/>
              </w:rPr>
            </w:rPrChange>
          </w:rPr>
          <w:t>4.12</w:t>
        </w:r>
      </w:ins>
      <w:del w:id="170" w:author="190498 lily" w:date="2023-11-22T17:26:00Z">
        <w:r w:rsidRPr="00AD6F2E" w:rsidDel="001872F9">
          <w:rPr>
            <w:rFonts w:eastAsia="標楷體"/>
            <w:i/>
            <w:iCs/>
            <w:sz w:val="20"/>
            <w:rPrChange w:id="171" w:author="190498 lily" w:date="2023-11-22T20:18:00Z">
              <w:rPr>
                <w:rFonts w:eastAsia="標楷體"/>
                <w:sz w:val="20"/>
              </w:rPr>
            </w:rPrChange>
          </w:rPr>
          <w:delText>25:</w:delText>
        </w:r>
      </w:del>
      <w:r w:rsidRPr="006D3E9A">
        <w:rPr>
          <w:rFonts w:eastAsia="標楷體"/>
          <w:spacing w:val="-11"/>
          <w:sz w:val="20"/>
        </w:rPr>
        <w:t xml:space="preserve"> </w:t>
      </w:r>
      <w:r w:rsidRPr="006D3E9A">
        <w:rPr>
          <w:rFonts w:eastAsia="標楷體"/>
          <w:sz w:val="20"/>
        </w:rPr>
        <w:t>The</w:t>
      </w:r>
      <w:r w:rsidRPr="006D3E9A">
        <w:rPr>
          <w:rFonts w:eastAsia="標楷體"/>
          <w:spacing w:val="-10"/>
          <w:sz w:val="20"/>
        </w:rPr>
        <w:t xml:space="preserve"> </w:t>
      </w:r>
      <w:r w:rsidRPr="006D3E9A">
        <w:rPr>
          <w:rFonts w:eastAsia="標楷體"/>
          <w:sz w:val="20"/>
        </w:rPr>
        <w:t>Time</w:t>
      </w:r>
      <w:r w:rsidRPr="006D3E9A">
        <w:rPr>
          <w:rFonts w:eastAsia="標楷體"/>
          <w:spacing w:val="-7"/>
          <w:sz w:val="20"/>
        </w:rPr>
        <w:t xml:space="preserve"> </w:t>
      </w:r>
      <w:r w:rsidRPr="006D3E9A">
        <w:rPr>
          <w:rFonts w:eastAsia="標楷體"/>
          <w:sz w:val="20"/>
        </w:rPr>
        <w:t>Consumption</w:t>
      </w:r>
      <w:r w:rsidRPr="006D3E9A">
        <w:rPr>
          <w:rFonts w:eastAsia="標楷體"/>
          <w:spacing w:val="-7"/>
          <w:sz w:val="20"/>
        </w:rPr>
        <w:t xml:space="preserve"> </w:t>
      </w:r>
      <w:r w:rsidRPr="006D3E9A">
        <w:rPr>
          <w:rFonts w:eastAsia="標楷體"/>
          <w:sz w:val="20"/>
        </w:rPr>
        <w:t>of</w:t>
      </w:r>
      <w:r w:rsidRPr="006D3E9A">
        <w:rPr>
          <w:rFonts w:eastAsia="標楷體"/>
          <w:spacing w:val="-7"/>
          <w:sz w:val="20"/>
        </w:rPr>
        <w:t xml:space="preserve"> </w:t>
      </w:r>
      <w:r w:rsidRPr="006D3E9A">
        <w:rPr>
          <w:rFonts w:eastAsia="標楷體"/>
          <w:sz w:val="20"/>
        </w:rPr>
        <w:t>30</w:t>
      </w:r>
      <w:r w:rsidRPr="006D3E9A">
        <w:rPr>
          <w:rFonts w:eastAsia="標楷體"/>
          <w:spacing w:val="-7"/>
          <w:sz w:val="20"/>
        </w:rPr>
        <w:t xml:space="preserve"> </w:t>
      </w:r>
      <w:r w:rsidRPr="006D3E9A">
        <w:rPr>
          <w:rFonts w:eastAsia="標楷體"/>
          <w:sz w:val="20"/>
        </w:rPr>
        <w:t>Evaluation</w:t>
      </w:r>
      <w:r w:rsidRPr="006D3E9A">
        <w:rPr>
          <w:rFonts w:eastAsia="標楷體"/>
          <w:spacing w:val="-10"/>
          <w:sz w:val="20"/>
        </w:rPr>
        <w:t xml:space="preserve"> </w:t>
      </w:r>
      <w:r w:rsidRPr="006D3E9A">
        <w:rPr>
          <w:rFonts w:eastAsia="標楷體"/>
          <w:spacing w:val="-2"/>
          <w:sz w:val="20"/>
        </w:rPr>
        <w:t>Tests</w:t>
      </w:r>
      <w:r w:rsidRPr="006D3E9A">
        <w:rPr>
          <w:rFonts w:eastAsia="標楷體"/>
          <w:sz w:val="20"/>
        </w:rPr>
        <w:tab/>
      </w:r>
      <w:r w:rsidRPr="006D3E9A">
        <w:rPr>
          <w:rFonts w:eastAsia="標楷體"/>
          <w:spacing w:val="-5"/>
          <w:sz w:val="20"/>
        </w:rPr>
        <w:t>42</w:t>
      </w:r>
    </w:p>
    <w:p w14:paraId="6AF30AA4" w14:textId="6DE357FD" w:rsidR="005833E1" w:rsidRPr="006D3E9A" w:rsidRDefault="00000000">
      <w:pPr>
        <w:tabs>
          <w:tab w:val="right" w:pos="9631"/>
        </w:tabs>
        <w:spacing w:before="226"/>
        <w:ind w:left="1335"/>
        <w:rPr>
          <w:rFonts w:eastAsia="標楷體"/>
          <w:sz w:val="20"/>
        </w:rPr>
      </w:pPr>
      <w:r w:rsidRPr="00AD6F2E">
        <w:rPr>
          <w:rFonts w:eastAsia="標楷體"/>
          <w:i/>
          <w:iCs/>
          <w:sz w:val="20"/>
          <w:rPrChange w:id="172" w:author="190498 lily" w:date="2023-11-22T20:18:00Z">
            <w:rPr>
              <w:rFonts w:eastAsia="標楷體"/>
              <w:sz w:val="20"/>
            </w:rPr>
          </w:rPrChange>
        </w:rPr>
        <w:t>Figure</w:t>
      </w:r>
      <w:r w:rsidRPr="00AD6F2E">
        <w:rPr>
          <w:rFonts w:eastAsia="標楷體"/>
          <w:i/>
          <w:iCs/>
          <w:spacing w:val="-10"/>
          <w:sz w:val="20"/>
          <w:rPrChange w:id="173" w:author="190498 lily" w:date="2023-11-22T20:18:00Z">
            <w:rPr>
              <w:rFonts w:eastAsia="標楷體"/>
              <w:spacing w:val="-10"/>
              <w:sz w:val="20"/>
            </w:rPr>
          </w:rPrChange>
        </w:rPr>
        <w:t xml:space="preserve"> </w:t>
      </w:r>
      <w:ins w:id="174" w:author="190498 lily" w:date="2023-11-22T17:31:00Z">
        <w:r w:rsidR="00D755CC" w:rsidRPr="00AD6F2E">
          <w:rPr>
            <w:rFonts w:eastAsia="標楷體"/>
            <w:i/>
            <w:iCs/>
            <w:spacing w:val="-10"/>
            <w:sz w:val="20"/>
            <w:rPrChange w:id="175" w:author="190498 lily" w:date="2023-11-22T20:18:00Z">
              <w:rPr>
                <w:rFonts w:eastAsia="標楷體"/>
                <w:spacing w:val="-10"/>
                <w:sz w:val="20"/>
              </w:rPr>
            </w:rPrChange>
          </w:rPr>
          <w:t>4.13</w:t>
        </w:r>
      </w:ins>
      <w:del w:id="176" w:author="190498 lily" w:date="2023-11-22T17:31:00Z">
        <w:r w:rsidRPr="00AD6F2E" w:rsidDel="00D755CC">
          <w:rPr>
            <w:rFonts w:eastAsia="標楷體"/>
            <w:i/>
            <w:iCs/>
            <w:sz w:val="20"/>
            <w:rPrChange w:id="177" w:author="190498 lily" w:date="2023-11-22T20:18:00Z">
              <w:rPr>
                <w:rFonts w:eastAsia="標楷體"/>
                <w:sz w:val="20"/>
              </w:rPr>
            </w:rPrChange>
          </w:rPr>
          <w:delText>26</w:delText>
        </w:r>
        <w:r w:rsidRPr="006D3E9A" w:rsidDel="00D755CC">
          <w:rPr>
            <w:rFonts w:eastAsia="標楷體"/>
            <w:sz w:val="20"/>
          </w:rPr>
          <w:delText>:</w:delText>
        </w:r>
      </w:del>
      <w:r w:rsidRPr="006D3E9A">
        <w:rPr>
          <w:rFonts w:eastAsia="標楷體"/>
          <w:spacing w:val="-9"/>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Full</w:t>
      </w:r>
      <w:r w:rsidRPr="006D3E9A">
        <w:rPr>
          <w:rFonts w:eastAsia="標楷體"/>
          <w:spacing w:val="-5"/>
          <w:sz w:val="20"/>
        </w:rPr>
        <w:t xml:space="preserve"> </w:t>
      </w:r>
      <w:r w:rsidRPr="006D3E9A">
        <w:rPr>
          <w:rFonts w:eastAsia="標楷體"/>
          <w:sz w:val="20"/>
        </w:rPr>
        <w:t>Run</w:t>
      </w:r>
      <w:r w:rsidRPr="006D3E9A">
        <w:rPr>
          <w:rFonts w:eastAsia="標楷體"/>
          <w:spacing w:val="-5"/>
          <w:sz w:val="20"/>
        </w:rPr>
        <w:t xml:space="preserve"> </w:t>
      </w:r>
      <w:r w:rsidRPr="006D3E9A">
        <w:rPr>
          <w:rFonts w:eastAsia="標楷體"/>
          <w:sz w:val="20"/>
        </w:rPr>
        <w:t>of</w:t>
      </w:r>
      <w:r w:rsidRPr="006D3E9A">
        <w:rPr>
          <w:rFonts w:eastAsia="標楷體"/>
          <w:spacing w:val="-12"/>
          <w:sz w:val="20"/>
        </w:rPr>
        <w:t xml:space="preserve"> </w:t>
      </w:r>
      <w:r w:rsidRPr="006D3E9A">
        <w:rPr>
          <w:rFonts w:eastAsia="標楷體"/>
          <w:sz w:val="20"/>
        </w:rPr>
        <w:t>Ansible</w:t>
      </w:r>
      <w:r w:rsidRPr="006D3E9A">
        <w:rPr>
          <w:rFonts w:eastAsia="標楷體"/>
          <w:spacing w:val="-5"/>
          <w:sz w:val="20"/>
        </w:rPr>
        <w:t xml:space="preserve"> </w:t>
      </w:r>
      <w:r w:rsidRPr="006D3E9A">
        <w:rPr>
          <w:rFonts w:eastAsia="標楷體"/>
          <w:sz w:val="20"/>
        </w:rPr>
        <w:t>Playbook</w:t>
      </w:r>
      <w:r w:rsidRPr="006D3E9A">
        <w:rPr>
          <w:rFonts w:eastAsia="標楷體"/>
          <w:spacing w:val="-5"/>
          <w:sz w:val="20"/>
        </w:rPr>
        <w:t xml:space="preserve"> </w:t>
      </w:r>
      <w:r w:rsidRPr="006D3E9A">
        <w:rPr>
          <w:rFonts w:eastAsia="標楷體"/>
          <w:spacing w:val="-2"/>
          <w:sz w:val="20"/>
        </w:rPr>
        <w:t>“</w:t>
      </w:r>
      <w:proofErr w:type="spellStart"/>
      <w:r w:rsidRPr="006D3E9A">
        <w:rPr>
          <w:rFonts w:eastAsia="標楷體"/>
          <w:spacing w:val="-2"/>
          <w:sz w:val="20"/>
        </w:rPr>
        <w:t>prepHAproxyAndWebservers.yml</w:t>
      </w:r>
      <w:proofErr w:type="spellEnd"/>
      <w:r w:rsidRPr="006D3E9A">
        <w:rPr>
          <w:rFonts w:eastAsia="標楷體"/>
          <w:spacing w:val="-2"/>
          <w:sz w:val="20"/>
        </w:rPr>
        <w:t>”</w:t>
      </w:r>
      <w:r w:rsidRPr="006D3E9A">
        <w:rPr>
          <w:rFonts w:eastAsia="標楷體"/>
          <w:sz w:val="20"/>
        </w:rPr>
        <w:tab/>
      </w:r>
      <w:r w:rsidRPr="006D3E9A">
        <w:rPr>
          <w:rFonts w:eastAsia="標楷體"/>
          <w:spacing w:val="-5"/>
          <w:sz w:val="20"/>
        </w:rPr>
        <w:t>44</w:t>
      </w:r>
    </w:p>
    <w:p w14:paraId="08EC1411" w14:textId="3EEFFCD1" w:rsidR="005833E1" w:rsidRPr="006D3E9A" w:rsidRDefault="00000000">
      <w:pPr>
        <w:tabs>
          <w:tab w:val="right" w:pos="9631"/>
        </w:tabs>
        <w:spacing w:before="231"/>
        <w:ind w:left="1335"/>
        <w:rPr>
          <w:rFonts w:eastAsia="標楷體"/>
          <w:sz w:val="20"/>
        </w:rPr>
      </w:pPr>
      <w:r w:rsidRPr="00AD6F2E">
        <w:rPr>
          <w:rFonts w:eastAsia="標楷體"/>
          <w:i/>
          <w:iCs/>
          <w:sz w:val="20"/>
          <w:rPrChange w:id="178" w:author="190498 lily" w:date="2023-11-22T20:18:00Z">
            <w:rPr>
              <w:rFonts w:eastAsia="標楷體"/>
              <w:sz w:val="20"/>
            </w:rPr>
          </w:rPrChange>
        </w:rPr>
        <w:t>Figure</w:t>
      </w:r>
      <w:r w:rsidRPr="00AD6F2E">
        <w:rPr>
          <w:rFonts w:eastAsia="標楷體"/>
          <w:i/>
          <w:iCs/>
          <w:spacing w:val="-10"/>
          <w:sz w:val="20"/>
          <w:rPrChange w:id="179" w:author="190498 lily" w:date="2023-11-22T20:18:00Z">
            <w:rPr>
              <w:rFonts w:eastAsia="標楷體"/>
              <w:spacing w:val="-10"/>
              <w:sz w:val="20"/>
            </w:rPr>
          </w:rPrChange>
        </w:rPr>
        <w:t xml:space="preserve"> </w:t>
      </w:r>
      <w:ins w:id="180" w:author="190498 lily" w:date="2023-11-22T17:31:00Z">
        <w:r w:rsidR="00D755CC" w:rsidRPr="00AD6F2E">
          <w:rPr>
            <w:rFonts w:eastAsia="標楷體"/>
            <w:i/>
            <w:iCs/>
            <w:spacing w:val="-10"/>
            <w:sz w:val="20"/>
            <w:rPrChange w:id="181" w:author="190498 lily" w:date="2023-11-22T20:18:00Z">
              <w:rPr>
                <w:rFonts w:eastAsia="標楷體"/>
                <w:spacing w:val="-10"/>
                <w:sz w:val="20"/>
              </w:rPr>
            </w:rPrChange>
          </w:rPr>
          <w:t>4.14</w:t>
        </w:r>
      </w:ins>
      <w:del w:id="182" w:author="190498 lily" w:date="2023-11-22T17:31:00Z">
        <w:r w:rsidRPr="00AD6F2E" w:rsidDel="00D755CC">
          <w:rPr>
            <w:rFonts w:eastAsia="標楷體"/>
            <w:i/>
            <w:iCs/>
            <w:sz w:val="20"/>
            <w:rPrChange w:id="183" w:author="190498 lily" w:date="2023-11-22T20:18:00Z">
              <w:rPr>
                <w:rFonts w:eastAsia="標楷體"/>
                <w:sz w:val="20"/>
              </w:rPr>
            </w:rPrChange>
          </w:rPr>
          <w:delText>27:</w:delText>
        </w:r>
      </w:del>
      <w:r w:rsidRPr="006D3E9A">
        <w:rPr>
          <w:rFonts w:eastAsia="標楷體"/>
          <w:spacing w:val="-9"/>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Full</w:t>
      </w:r>
      <w:r w:rsidRPr="006D3E9A">
        <w:rPr>
          <w:rFonts w:eastAsia="標楷體"/>
          <w:spacing w:val="-5"/>
          <w:sz w:val="20"/>
        </w:rPr>
        <w:t xml:space="preserve"> </w:t>
      </w:r>
      <w:r w:rsidRPr="006D3E9A">
        <w:rPr>
          <w:rFonts w:eastAsia="標楷體"/>
          <w:sz w:val="20"/>
        </w:rPr>
        <w:t>Run</w:t>
      </w:r>
      <w:r w:rsidRPr="006D3E9A">
        <w:rPr>
          <w:rFonts w:eastAsia="標楷體"/>
          <w:spacing w:val="-5"/>
          <w:sz w:val="20"/>
        </w:rPr>
        <w:t xml:space="preserve"> </w:t>
      </w:r>
      <w:r w:rsidRPr="006D3E9A">
        <w:rPr>
          <w:rFonts w:eastAsia="標楷體"/>
          <w:sz w:val="20"/>
        </w:rPr>
        <w:t>of</w:t>
      </w:r>
      <w:r w:rsidRPr="006D3E9A">
        <w:rPr>
          <w:rFonts w:eastAsia="標楷體"/>
          <w:spacing w:val="-12"/>
          <w:sz w:val="20"/>
        </w:rPr>
        <w:t xml:space="preserve"> </w:t>
      </w:r>
      <w:r w:rsidRPr="006D3E9A">
        <w:rPr>
          <w:rFonts w:eastAsia="標楷體"/>
          <w:sz w:val="20"/>
        </w:rPr>
        <w:t>Ansible</w:t>
      </w:r>
      <w:r w:rsidRPr="006D3E9A">
        <w:rPr>
          <w:rFonts w:eastAsia="標楷體"/>
          <w:spacing w:val="-5"/>
          <w:sz w:val="20"/>
        </w:rPr>
        <w:t xml:space="preserve"> </w:t>
      </w:r>
      <w:r w:rsidRPr="006D3E9A">
        <w:rPr>
          <w:rFonts w:eastAsia="標楷體"/>
          <w:sz w:val="20"/>
        </w:rPr>
        <w:t>Playbook</w:t>
      </w:r>
      <w:r w:rsidRPr="006D3E9A">
        <w:rPr>
          <w:rFonts w:eastAsia="標楷體"/>
          <w:spacing w:val="-5"/>
          <w:sz w:val="20"/>
        </w:rPr>
        <w:t xml:space="preserve"> </w:t>
      </w:r>
      <w:r w:rsidRPr="006D3E9A">
        <w:rPr>
          <w:rFonts w:eastAsia="標楷體"/>
          <w:spacing w:val="-2"/>
          <w:sz w:val="20"/>
        </w:rPr>
        <w:t>“</w:t>
      </w:r>
      <w:proofErr w:type="spellStart"/>
      <w:r w:rsidRPr="006D3E9A">
        <w:rPr>
          <w:rFonts w:eastAsia="標楷體"/>
          <w:spacing w:val="-2"/>
          <w:sz w:val="20"/>
        </w:rPr>
        <w:t>installZabbixAgent.yml</w:t>
      </w:r>
      <w:proofErr w:type="spellEnd"/>
      <w:r w:rsidRPr="006D3E9A">
        <w:rPr>
          <w:rFonts w:eastAsia="標楷體"/>
          <w:spacing w:val="-2"/>
          <w:sz w:val="20"/>
        </w:rPr>
        <w:t>”</w:t>
      </w:r>
      <w:r w:rsidRPr="006D3E9A">
        <w:rPr>
          <w:rFonts w:eastAsia="標楷體"/>
          <w:sz w:val="20"/>
        </w:rPr>
        <w:tab/>
      </w:r>
      <w:r w:rsidRPr="006D3E9A">
        <w:rPr>
          <w:rFonts w:eastAsia="標楷體"/>
          <w:spacing w:val="-5"/>
          <w:sz w:val="20"/>
        </w:rPr>
        <w:t>45</w:t>
      </w:r>
    </w:p>
    <w:p w14:paraId="63CA8599" w14:textId="3618B83D" w:rsidR="005833E1" w:rsidRPr="006D3E9A" w:rsidRDefault="00000000">
      <w:pPr>
        <w:tabs>
          <w:tab w:val="right" w:pos="9631"/>
        </w:tabs>
        <w:spacing w:before="231"/>
        <w:ind w:left="1335"/>
        <w:rPr>
          <w:rFonts w:eastAsia="標楷體"/>
          <w:sz w:val="20"/>
        </w:rPr>
      </w:pPr>
      <w:r w:rsidRPr="00AD6F2E">
        <w:rPr>
          <w:rFonts w:eastAsia="標楷體"/>
          <w:i/>
          <w:iCs/>
          <w:sz w:val="20"/>
          <w:rPrChange w:id="184" w:author="190498 lily" w:date="2023-11-22T20:18:00Z">
            <w:rPr>
              <w:rFonts w:eastAsia="標楷體"/>
              <w:sz w:val="20"/>
            </w:rPr>
          </w:rPrChange>
        </w:rPr>
        <w:t>Figure</w:t>
      </w:r>
      <w:r w:rsidRPr="00AD6F2E">
        <w:rPr>
          <w:rFonts w:eastAsia="標楷體"/>
          <w:i/>
          <w:iCs/>
          <w:spacing w:val="-9"/>
          <w:sz w:val="20"/>
          <w:rPrChange w:id="185" w:author="190498 lily" w:date="2023-11-22T20:18:00Z">
            <w:rPr>
              <w:rFonts w:eastAsia="標楷體"/>
              <w:spacing w:val="-9"/>
              <w:sz w:val="20"/>
            </w:rPr>
          </w:rPrChange>
        </w:rPr>
        <w:t xml:space="preserve"> </w:t>
      </w:r>
      <w:ins w:id="186" w:author="190498 lily" w:date="2023-11-22T17:31:00Z">
        <w:r w:rsidR="00D755CC" w:rsidRPr="00AD6F2E">
          <w:rPr>
            <w:rFonts w:eastAsia="標楷體"/>
            <w:i/>
            <w:iCs/>
            <w:spacing w:val="-9"/>
            <w:sz w:val="20"/>
            <w:rPrChange w:id="187" w:author="190498 lily" w:date="2023-11-22T20:18:00Z">
              <w:rPr>
                <w:rFonts w:eastAsia="標楷體"/>
                <w:spacing w:val="-9"/>
                <w:sz w:val="20"/>
              </w:rPr>
            </w:rPrChange>
          </w:rPr>
          <w:t>4.15</w:t>
        </w:r>
      </w:ins>
      <w:del w:id="188" w:author="190498 lily" w:date="2023-11-22T17:31:00Z">
        <w:r w:rsidRPr="00AD6F2E" w:rsidDel="00D755CC">
          <w:rPr>
            <w:rFonts w:eastAsia="標楷體"/>
            <w:i/>
            <w:iCs/>
            <w:sz w:val="20"/>
            <w:rPrChange w:id="189" w:author="190498 lily" w:date="2023-11-22T20:18:00Z">
              <w:rPr>
                <w:rFonts w:eastAsia="標楷體"/>
                <w:sz w:val="20"/>
              </w:rPr>
            </w:rPrChange>
          </w:rPr>
          <w:delText>28:</w:delText>
        </w:r>
      </w:del>
      <w:r w:rsidRPr="006D3E9A">
        <w:rPr>
          <w:rFonts w:eastAsia="標楷體"/>
          <w:spacing w:val="-6"/>
          <w:sz w:val="20"/>
        </w:rPr>
        <w:t xml:space="preserve"> </w:t>
      </w:r>
      <w:r w:rsidRPr="006D3E9A">
        <w:rPr>
          <w:rFonts w:eastAsia="標楷體"/>
          <w:sz w:val="20"/>
        </w:rPr>
        <w:t>Host</w:t>
      </w:r>
      <w:r w:rsidRPr="006D3E9A">
        <w:rPr>
          <w:rFonts w:eastAsia="標楷體"/>
          <w:spacing w:val="-6"/>
          <w:sz w:val="20"/>
        </w:rPr>
        <w:t xml:space="preserve"> </w:t>
      </w:r>
      <w:r w:rsidRPr="006D3E9A">
        <w:rPr>
          <w:rFonts w:eastAsia="標楷體"/>
          <w:sz w:val="20"/>
        </w:rPr>
        <w:t>Remains</w:t>
      </w:r>
      <w:r w:rsidRPr="006D3E9A">
        <w:rPr>
          <w:rFonts w:eastAsia="標楷體"/>
          <w:spacing w:val="-6"/>
          <w:sz w:val="20"/>
        </w:rPr>
        <w:t xml:space="preserve"> </w:t>
      </w:r>
      <w:r w:rsidRPr="006D3E9A">
        <w:rPr>
          <w:rFonts w:eastAsia="標楷體"/>
          <w:sz w:val="20"/>
        </w:rPr>
        <w:t>Unchanged</w:t>
      </w:r>
      <w:r w:rsidRPr="006D3E9A">
        <w:rPr>
          <w:rFonts w:eastAsia="標楷體"/>
          <w:spacing w:val="-5"/>
          <w:sz w:val="20"/>
        </w:rPr>
        <w:t xml:space="preserve"> </w:t>
      </w:r>
      <w:r w:rsidRPr="006D3E9A">
        <w:rPr>
          <w:rFonts w:eastAsia="標楷體"/>
          <w:sz w:val="20"/>
        </w:rPr>
        <w:t>if</w:t>
      </w:r>
      <w:r w:rsidRPr="006D3E9A">
        <w:rPr>
          <w:rFonts w:eastAsia="標楷體"/>
          <w:spacing w:val="-6"/>
          <w:sz w:val="20"/>
        </w:rPr>
        <w:t xml:space="preserve"> </w:t>
      </w:r>
      <w:r w:rsidRPr="006D3E9A">
        <w:rPr>
          <w:rFonts w:eastAsia="標楷體"/>
          <w:sz w:val="20"/>
        </w:rPr>
        <w:t>It</w:t>
      </w:r>
      <w:r w:rsidRPr="006D3E9A">
        <w:rPr>
          <w:rFonts w:eastAsia="標楷體"/>
          <w:spacing w:val="-13"/>
          <w:sz w:val="20"/>
        </w:rPr>
        <w:t xml:space="preserve"> </w:t>
      </w:r>
      <w:r w:rsidRPr="006D3E9A">
        <w:rPr>
          <w:rFonts w:eastAsia="標楷體"/>
          <w:sz w:val="20"/>
        </w:rPr>
        <w:t>Already</w:t>
      </w:r>
      <w:r w:rsidRPr="006D3E9A">
        <w:rPr>
          <w:rFonts w:eastAsia="標楷體"/>
          <w:spacing w:val="-5"/>
          <w:sz w:val="20"/>
        </w:rPr>
        <w:t xml:space="preserve"> </w:t>
      </w:r>
      <w:r w:rsidRPr="006D3E9A">
        <w:rPr>
          <w:rFonts w:eastAsia="標楷體"/>
          <w:sz w:val="20"/>
        </w:rPr>
        <w:t>Meets</w:t>
      </w:r>
      <w:r w:rsidRPr="006D3E9A">
        <w:rPr>
          <w:rFonts w:eastAsia="標楷體"/>
          <w:spacing w:val="-6"/>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Desired</w:t>
      </w:r>
      <w:r w:rsidRPr="006D3E9A">
        <w:rPr>
          <w:rFonts w:eastAsia="標楷體"/>
          <w:spacing w:val="-5"/>
          <w:sz w:val="20"/>
        </w:rPr>
        <w:t xml:space="preserve"> </w:t>
      </w:r>
      <w:r w:rsidRPr="006D3E9A">
        <w:rPr>
          <w:rFonts w:eastAsia="標楷體"/>
          <w:spacing w:val="-2"/>
          <w:sz w:val="20"/>
        </w:rPr>
        <w:t>State</w:t>
      </w:r>
      <w:r w:rsidRPr="006D3E9A">
        <w:rPr>
          <w:rFonts w:eastAsia="標楷體"/>
          <w:sz w:val="20"/>
        </w:rPr>
        <w:tab/>
      </w:r>
      <w:r w:rsidRPr="006D3E9A">
        <w:rPr>
          <w:rFonts w:eastAsia="標楷體"/>
          <w:spacing w:val="-5"/>
          <w:sz w:val="20"/>
        </w:rPr>
        <w:t>46</w:t>
      </w:r>
    </w:p>
    <w:p w14:paraId="6B742BFA" w14:textId="6C4C602C" w:rsidR="005833E1" w:rsidRPr="006D3E9A" w:rsidRDefault="00000000">
      <w:pPr>
        <w:tabs>
          <w:tab w:val="right" w:pos="9631"/>
        </w:tabs>
        <w:spacing w:before="231"/>
        <w:ind w:left="1335"/>
        <w:rPr>
          <w:rFonts w:eastAsia="標楷體"/>
          <w:sz w:val="20"/>
        </w:rPr>
      </w:pPr>
      <w:r w:rsidRPr="00AD6F2E">
        <w:rPr>
          <w:rFonts w:eastAsia="標楷體"/>
          <w:i/>
          <w:iCs/>
          <w:sz w:val="20"/>
          <w:rPrChange w:id="190" w:author="190498 lily" w:date="2023-11-22T20:18:00Z">
            <w:rPr>
              <w:rFonts w:eastAsia="標楷體"/>
              <w:sz w:val="20"/>
            </w:rPr>
          </w:rPrChange>
        </w:rPr>
        <w:t>Figure</w:t>
      </w:r>
      <w:r w:rsidRPr="00AD6F2E">
        <w:rPr>
          <w:rFonts w:eastAsia="標楷體"/>
          <w:i/>
          <w:iCs/>
          <w:spacing w:val="-9"/>
          <w:sz w:val="20"/>
          <w:rPrChange w:id="191" w:author="190498 lily" w:date="2023-11-22T20:18:00Z">
            <w:rPr>
              <w:rFonts w:eastAsia="標楷體"/>
              <w:spacing w:val="-9"/>
              <w:sz w:val="20"/>
            </w:rPr>
          </w:rPrChange>
        </w:rPr>
        <w:t xml:space="preserve"> </w:t>
      </w:r>
      <w:ins w:id="192" w:author="190498 lily" w:date="2023-11-22T17:31:00Z">
        <w:r w:rsidR="00D755CC" w:rsidRPr="00AD6F2E">
          <w:rPr>
            <w:rFonts w:eastAsia="標楷體"/>
            <w:i/>
            <w:iCs/>
            <w:spacing w:val="-9"/>
            <w:sz w:val="20"/>
            <w:rPrChange w:id="193" w:author="190498 lily" w:date="2023-11-22T20:18:00Z">
              <w:rPr>
                <w:rFonts w:eastAsia="標楷體"/>
                <w:spacing w:val="-9"/>
                <w:sz w:val="20"/>
              </w:rPr>
            </w:rPrChange>
          </w:rPr>
          <w:t>4.16</w:t>
        </w:r>
      </w:ins>
      <w:del w:id="194" w:author="190498 lily" w:date="2023-11-22T17:31:00Z">
        <w:r w:rsidRPr="00AD6F2E" w:rsidDel="00D755CC">
          <w:rPr>
            <w:rFonts w:eastAsia="標楷體"/>
            <w:i/>
            <w:iCs/>
            <w:sz w:val="20"/>
            <w:rPrChange w:id="195" w:author="190498 lily" w:date="2023-11-22T20:18:00Z">
              <w:rPr>
                <w:rFonts w:eastAsia="標楷體"/>
                <w:sz w:val="20"/>
              </w:rPr>
            </w:rPrChange>
          </w:rPr>
          <w:delText>29:</w:delText>
        </w:r>
      </w:del>
      <w:r w:rsidRPr="006D3E9A">
        <w:rPr>
          <w:rFonts w:eastAsia="標楷體"/>
          <w:spacing w:val="-8"/>
          <w:sz w:val="20"/>
        </w:rPr>
        <w:t xml:space="preserve"> </w:t>
      </w:r>
      <w:r w:rsidRPr="006D3E9A">
        <w:rPr>
          <w:rFonts w:eastAsia="標楷體"/>
          <w:sz w:val="20"/>
        </w:rPr>
        <w:t>The</w:t>
      </w:r>
      <w:r w:rsidRPr="006D3E9A">
        <w:rPr>
          <w:rFonts w:eastAsia="標楷體"/>
          <w:spacing w:val="-4"/>
          <w:sz w:val="20"/>
        </w:rPr>
        <w:t xml:space="preserve"> </w:t>
      </w:r>
      <w:r w:rsidRPr="006D3E9A">
        <w:rPr>
          <w:rFonts w:eastAsia="標楷體"/>
          <w:sz w:val="20"/>
        </w:rPr>
        <w:t>Full</w:t>
      </w:r>
      <w:r w:rsidRPr="006D3E9A">
        <w:rPr>
          <w:rFonts w:eastAsia="標楷體"/>
          <w:spacing w:val="-5"/>
          <w:sz w:val="20"/>
        </w:rPr>
        <w:t xml:space="preserve"> </w:t>
      </w:r>
      <w:r w:rsidRPr="006D3E9A">
        <w:rPr>
          <w:rFonts w:eastAsia="標楷體"/>
          <w:sz w:val="20"/>
        </w:rPr>
        <w:t>Run</w:t>
      </w:r>
      <w:r w:rsidRPr="006D3E9A">
        <w:rPr>
          <w:rFonts w:eastAsia="標楷體"/>
          <w:spacing w:val="-4"/>
          <w:sz w:val="20"/>
        </w:rPr>
        <w:t xml:space="preserve"> </w:t>
      </w:r>
      <w:r w:rsidRPr="006D3E9A">
        <w:rPr>
          <w:rFonts w:eastAsia="標楷體"/>
          <w:sz w:val="20"/>
        </w:rPr>
        <w:t>of</w:t>
      </w:r>
      <w:r w:rsidRPr="006D3E9A">
        <w:rPr>
          <w:rFonts w:eastAsia="標楷體"/>
          <w:spacing w:val="-13"/>
          <w:sz w:val="20"/>
        </w:rPr>
        <w:t xml:space="preserve"> </w:t>
      </w:r>
      <w:r w:rsidRPr="006D3E9A">
        <w:rPr>
          <w:rFonts w:eastAsia="標楷體"/>
          <w:sz w:val="20"/>
        </w:rPr>
        <w:t>Ansible</w:t>
      </w:r>
      <w:r w:rsidRPr="006D3E9A">
        <w:rPr>
          <w:rFonts w:eastAsia="標楷體"/>
          <w:spacing w:val="-4"/>
          <w:sz w:val="20"/>
        </w:rPr>
        <w:t xml:space="preserve"> </w:t>
      </w:r>
      <w:r w:rsidRPr="006D3E9A">
        <w:rPr>
          <w:rFonts w:eastAsia="標楷體"/>
          <w:sz w:val="20"/>
        </w:rPr>
        <w:t>Playbook</w:t>
      </w:r>
      <w:r w:rsidRPr="006D3E9A">
        <w:rPr>
          <w:rFonts w:eastAsia="標楷體"/>
          <w:spacing w:val="-4"/>
          <w:sz w:val="20"/>
        </w:rPr>
        <w:t xml:space="preserve"> </w:t>
      </w:r>
      <w:r w:rsidRPr="006D3E9A">
        <w:rPr>
          <w:rFonts w:eastAsia="標楷體"/>
          <w:sz w:val="20"/>
        </w:rPr>
        <w:t>to</w:t>
      </w:r>
      <w:r w:rsidRPr="006D3E9A">
        <w:rPr>
          <w:rFonts w:eastAsia="標楷體"/>
          <w:spacing w:val="-5"/>
          <w:sz w:val="20"/>
        </w:rPr>
        <w:t xml:space="preserve"> </w:t>
      </w:r>
      <w:r w:rsidRPr="006D3E9A">
        <w:rPr>
          <w:rFonts w:eastAsia="標楷體"/>
          <w:sz w:val="20"/>
        </w:rPr>
        <w:t>Set-up</w:t>
      </w:r>
      <w:r w:rsidRPr="006D3E9A">
        <w:rPr>
          <w:rFonts w:eastAsia="標楷體"/>
          <w:spacing w:val="-4"/>
          <w:sz w:val="20"/>
        </w:rPr>
        <w:t xml:space="preserve"> </w:t>
      </w:r>
      <w:r w:rsidRPr="006D3E9A">
        <w:rPr>
          <w:rFonts w:eastAsia="標楷體"/>
          <w:sz w:val="20"/>
        </w:rPr>
        <w:t>a</w:t>
      </w:r>
      <w:r w:rsidRPr="006D3E9A">
        <w:rPr>
          <w:rFonts w:eastAsia="標楷體"/>
          <w:spacing w:val="-4"/>
          <w:sz w:val="20"/>
        </w:rPr>
        <w:t xml:space="preserve"> </w:t>
      </w:r>
      <w:r w:rsidRPr="006D3E9A">
        <w:rPr>
          <w:rFonts w:eastAsia="標楷體"/>
          <w:sz w:val="20"/>
        </w:rPr>
        <w:t>New</w:t>
      </w:r>
      <w:r w:rsidRPr="006D3E9A">
        <w:rPr>
          <w:rFonts w:eastAsia="標楷體"/>
          <w:spacing w:val="-8"/>
          <w:sz w:val="20"/>
        </w:rPr>
        <w:t xml:space="preserve"> </w:t>
      </w:r>
      <w:r w:rsidRPr="006D3E9A">
        <w:rPr>
          <w:rFonts w:eastAsia="標楷體"/>
          <w:spacing w:val="-2"/>
          <w:sz w:val="20"/>
        </w:rPr>
        <w:t>Webserver</w:t>
      </w:r>
      <w:r w:rsidRPr="006D3E9A">
        <w:rPr>
          <w:rFonts w:eastAsia="標楷體"/>
          <w:sz w:val="20"/>
        </w:rPr>
        <w:tab/>
      </w:r>
      <w:r w:rsidRPr="006D3E9A">
        <w:rPr>
          <w:rFonts w:eastAsia="標楷體"/>
          <w:spacing w:val="-5"/>
          <w:sz w:val="20"/>
        </w:rPr>
        <w:t>46</w:t>
      </w:r>
    </w:p>
    <w:p w14:paraId="62C7F726" w14:textId="77777777" w:rsidR="005833E1" w:rsidRPr="006D3E9A" w:rsidRDefault="005833E1">
      <w:pPr>
        <w:rPr>
          <w:rFonts w:eastAsia="標楷體"/>
          <w:sz w:val="20"/>
        </w:rPr>
        <w:sectPr w:rsidR="005833E1" w:rsidRPr="006D3E9A">
          <w:headerReference w:type="even" r:id="rId29"/>
          <w:headerReference w:type="default" r:id="rId30"/>
          <w:pgSz w:w="11900" w:h="16840"/>
          <w:pgMar w:top="1080" w:right="460" w:bottom="280" w:left="460" w:header="862" w:footer="0" w:gutter="0"/>
          <w:pgNumType w:start="7"/>
          <w:cols w:space="720"/>
        </w:sectPr>
      </w:pPr>
    </w:p>
    <w:p w14:paraId="2C616B36" w14:textId="07387E65" w:rsidR="005833E1" w:rsidRPr="006D3E9A" w:rsidRDefault="00000000">
      <w:pPr>
        <w:tabs>
          <w:tab w:val="right" w:pos="9631"/>
        </w:tabs>
        <w:spacing w:before="355"/>
        <w:ind w:left="1335"/>
        <w:rPr>
          <w:rFonts w:eastAsia="標楷體"/>
          <w:sz w:val="20"/>
        </w:rPr>
      </w:pPr>
      <w:r w:rsidRPr="00AD6F2E">
        <w:rPr>
          <w:rFonts w:eastAsia="標楷體"/>
          <w:i/>
          <w:iCs/>
          <w:sz w:val="20"/>
          <w:rPrChange w:id="196" w:author="190498 lily" w:date="2023-11-22T20:19:00Z">
            <w:rPr>
              <w:rFonts w:eastAsia="標楷體"/>
              <w:sz w:val="20"/>
            </w:rPr>
          </w:rPrChange>
        </w:rPr>
        <w:lastRenderedPageBreak/>
        <w:t>Figure</w:t>
      </w:r>
      <w:r w:rsidRPr="00AD6F2E">
        <w:rPr>
          <w:rFonts w:eastAsia="標楷體"/>
          <w:i/>
          <w:iCs/>
          <w:spacing w:val="-12"/>
          <w:sz w:val="20"/>
          <w:rPrChange w:id="197" w:author="190498 lily" w:date="2023-11-22T20:19:00Z">
            <w:rPr>
              <w:rFonts w:eastAsia="標楷體"/>
              <w:spacing w:val="-12"/>
              <w:sz w:val="20"/>
            </w:rPr>
          </w:rPrChange>
        </w:rPr>
        <w:t xml:space="preserve"> </w:t>
      </w:r>
      <w:ins w:id="198" w:author="190498 lily" w:date="2023-11-22T17:31:00Z">
        <w:r w:rsidR="00D755CC" w:rsidRPr="00AD6F2E">
          <w:rPr>
            <w:rFonts w:eastAsia="標楷體"/>
            <w:i/>
            <w:iCs/>
            <w:spacing w:val="-12"/>
            <w:sz w:val="20"/>
            <w:rPrChange w:id="199" w:author="190498 lily" w:date="2023-11-22T20:19:00Z">
              <w:rPr>
                <w:rFonts w:eastAsia="標楷體"/>
                <w:spacing w:val="-12"/>
                <w:sz w:val="20"/>
              </w:rPr>
            </w:rPrChange>
          </w:rPr>
          <w:t>4.17</w:t>
        </w:r>
      </w:ins>
      <w:del w:id="200" w:author="190498 lily" w:date="2023-11-22T17:31:00Z">
        <w:r w:rsidRPr="00AD6F2E" w:rsidDel="00D755CC">
          <w:rPr>
            <w:rFonts w:eastAsia="標楷體"/>
            <w:i/>
            <w:iCs/>
            <w:sz w:val="20"/>
            <w:rPrChange w:id="201" w:author="190498 lily" w:date="2023-11-22T20:19:00Z">
              <w:rPr>
                <w:rFonts w:eastAsia="標楷體"/>
                <w:sz w:val="20"/>
              </w:rPr>
            </w:rPrChange>
          </w:rPr>
          <w:delText>30</w:delText>
        </w:r>
        <w:r w:rsidRPr="006D3E9A" w:rsidDel="00D755CC">
          <w:rPr>
            <w:rFonts w:eastAsia="標楷體"/>
            <w:sz w:val="20"/>
          </w:rPr>
          <w:delText>:</w:delText>
        </w:r>
      </w:del>
      <w:r w:rsidRPr="006D3E9A">
        <w:rPr>
          <w:rFonts w:eastAsia="標楷體"/>
          <w:spacing w:val="-7"/>
          <w:sz w:val="20"/>
        </w:rPr>
        <w:t xml:space="preserve"> </w:t>
      </w:r>
      <w:r w:rsidRPr="006D3E9A">
        <w:rPr>
          <w:rFonts w:eastAsia="標楷體"/>
          <w:sz w:val="20"/>
        </w:rPr>
        <w:t>Installing</w:t>
      </w:r>
      <w:r w:rsidRPr="006D3E9A">
        <w:rPr>
          <w:rFonts w:eastAsia="標楷體"/>
          <w:spacing w:val="-6"/>
          <w:sz w:val="20"/>
        </w:rPr>
        <w:t xml:space="preserve"> </w:t>
      </w:r>
      <w:r w:rsidRPr="006D3E9A">
        <w:rPr>
          <w:rFonts w:eastAsia="標楷體"/>
          <w:sz w:val="20"/>
        </w:rPr>
        <w:t>Zabbix</w:t>
      </w:r>
      <w:r w:rsidRPr="006D3E9A">
        <w:rPr>
          <w:rFonts w:eastAsia="標楷體"/>
          <w:spacing w:val="-12"/>
          <w:sz w:val="20"/>
        </w:rPr>
        <w:t xml:space="preserve"> </w:t>
      </w:r>
      <w:r w:rsidRPr="006D3E9A">
        <w:rPr>
          <w:rFonts w:eastAsia="標楷體"/>
          <w:sz w:val="20"/>
        </w:rPr>
        <w:t>Agent</w:t>
      </w:r>
      <w:r w:rsidRPr="006D3E9A">
        <w:rPr>
          <w:rFonts w:eastAsia="標楷體"/>
          <w:spacing w:val="-7"/>
          <w:sz w:val="20"/>
        </w:rPr>
        <w:t xml:space="preserve"> </w:t>
      </w:r>
      <w:r w:rsidRPr="006D3E9A">
        <w:rPr>
          <w:rFonts w:eastAsia="標楷體"/>
          <w:sz w:val="20"/>
        </w:rPr>
        <w:t>on</w:t>
      </w:r>
      <w:r w:rsidRPr="006D3E9A">
        <w:rPr>
          <w:rFonts w:eastAsia="標楷體"/>
          <w:spacing w:val="-6"/>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Newly</w:t>
      </w:r>
      <w:r w:rsidRPr="006D3E9A">
        <w:rPr>
          <w:rFonts w:eastAsia="標楷體"/>
          <w:spacing w:val="-6"/>
          <w:sz w:val="20"/>
        </w:rPr>
        <w:t xml:space="preserve"> </w:t>
      </w:r>
      <w:r w:rsidRPr="006D3E9A">
        <w:rPr>
          <w:rFonts w:eastAsia="標楷體"/>
          <w:sz w:val="20"/>
        </w:rPr>
        <w:t>Configured</w:t>
      </w:r>
      <w:r w:rsidRPr="006D3E9A">
        <w:rPr>
          <w:rFonts w:eastAsia="標楷體"/>
          <w:spacing w:val="-6"/>
          <w:sz w:val="20"/>
        </w:rPr>
        <w:t xml:space="preserve"> </w:t>
      </w:r>
      <w:r w:rsidRPr="006D3E9A">
        <w:rPr>
          <w:rFonts w:eastAsia="標楷體"/>
          <w:spacing w:val="-2"/>
          <w:sz w:val="20"/>
        </w:rPr>
        <w:t>Server</w:t>
      </w:r>
      <w:r w:rsidRPr="006D3E9A">
        <w:rPr>
          <w:rFonts w:eastAsia="標楷體"/>
          <w:sz w:val="20"/>
        </w:rPr>
        <w:tab/>
      </w:r>
      <w:r w:rsidRPr="006D3E9A">
        <w:rPr>
          <w:rFonts w:eastAsia="標楷體"/>
          <w:spacing w:val="-5"/>
          <w:sz w:val="20"/>
        </w:rPr>
        <w:t>47</w:t>
      </w:r>
    </w:p>
    <w:p w14:paraId="305ABA81" w14:textId="037DDCA9" w:rsidR="005833E1" w:rsidRPr="006D3E9A" w:rsidRDefault="00000000">
      <w:pPr>
        <w:tabs>
          <w:tab w:val="right" w:pos="9631"/>
        </w:tabs>
        <w:spacing w:before="231"/>
        <w:ind w:left="1335"/>
        <w:rPr>
          <w:rFonts w:eastAsia="標楷體"/>
          <w:sz w:val="20"/>
        </w:rPr>
      </w:pPr>
      <w:r w:rsidRPr="00AD6F2E">
        <w:rPr>
          <w:rFonts w:eastAsia="標楷體"/>
          <w:i/>
          <w:iCs/>
          <w:sz w:val="20"/>
          <w:rPrChange w:id="202" w:author="190498 lily" w:date="2023-11-22T20:19:00Z">
            <w:rPr>
              <w:rFonts w:eastAsia="標楷體"/>
              <w:sz w:val="20"/>
            </w:rPr>
          </w:rPrChange>
        </w:rPr>
        <w:t>Figure</w:t>
      </w:r>
      <w:r w:rsidRPr="00AD6F2E">
        <w:rPr>
          <w:rFonts w:eastAsia="標楷體"/>
          <w:i/>
          <w:iCs/>
          <w:spacing w:val="-13"/>
          <w:sz w:val="20"/>
          <w:rPrChange w:id="203" w:author="190498 lily" w:date="2023-11-22T20:19:00Z">
            <w:rPr>
              <w:rFonts w:eastAsia="標楷體"/>
              <w:spacing w:val="-13"/>
              <w:sz w:val="20"/>
            </w:rPr>
          </w:rPrChange>
        </w:rPr>
        <w:t xml:space="preserve"> </w:t>
      </w:r>
      <w:ins w:id="204" w:author="190498 lily" w:date="2023-11-22T17:45:00Z">
        <w:r w:rsidR="00997D52" w:rsidRPr="00AD6F2E">
          <w:rPr>
            <w:rFonts w:eastAsia="標楷體"/>
            <w:i/>
            <w:iCs/>
            <w:spacing w:val="-13"/>
            <w:sz w:val="20"/>
            <w:rPrChange w:id="205" w:author="190498 lily" w:date="2023-11-22T20:19:00Z">
              <w:rPr>
                <w:rFonts w:eastAsia="標楷體"/>
                <w:spacing w:val="-13"/>
                <w:sz w:val="20"/>
              </w:rPr>
            </w:rPrChange>
          </w:rPr>
          <w:t>4.18</w:t>
        </w:r>
      </w:ins>
      <w:del w:id="206" w:author="190498 lily" w:date="2023-11-22T17:45:00Z">
        <w:r w:rsidRPr="00AD6F2E" w:rsidDel="00997D52">
          <w:rPr>
            <w:rFonts w:eastAsia="標楷體"/>
            <w:i/>
            <w:iCs/>
            <w:sz w:val="20"/>
            <w:rPrChange w:id="207" w:author="190498 lily" w:date="2023-11-22T20:19:00Z">
              <w:rPr>
                <w:rFonts w:eastAsia="標楷體"/>
                <w:sz w:val="20"/>
              </w:rPr>
            </w:rPrChange>
          </w:rPr>
          <w:delText>31</w:delText>
        </w:r>
        <w:r w:rsidRPr="006D3E9A" w:rsidDel="00997D52">
          <w:rPr>
            <w:rFonts w:eastAsia="標楷體"/>
            <w:sz w:val="20"/>
          </w:rPr>
          <w:delText>:</w:delText>
        </w:r>
      </w:del>
      <w:r w:rsidRPr="006D3E9A">
        <w:rPr>
          <w:rFonts w:eastAsia="標楷體"/>
          <w:spacing w:val="-12"/>
          <w:sz w:val="20"/>
        </w:rPr>
        <w:t xml:space="preserve"> </w:t>
      </w:r>
      <w:r w:rsidRPr="006D3E9A">
        <w:rPr>
          <w:rFonts w:eastAsia="標楷體"/>
          <w:sz w:val="20"/>
        </w:rPr>
        <w:t>The</w:t>
      </w:r>
      <w:r w:rsidRPr="006D3E9A">
        <w:rPr>
          <w:rFonts w:eastAsia="標楷體"/>
          <w:spacing w:val="-12"/>
          <w:sz w:val="20"/>
        </w:rPr>
        <w:t xml:space="preserve"> </w:t>
      </w:r>
      <w:r w:rsidRPr="006D3E9A">
        <w:rPr>
          <w:rFonts w:eastAsia="標楷體"/>
          <w:sz w:val="20"/>
        </w:rPr>
        <w:t>New</w:t>
      </w:r>
      <w:r w:rsidRPr="006D3E9A">
        <w:rPr>
          <w:rFonts w:eastAsia="標楷體"/>
          <w:spacing w:val="-11"/>
          <w:sz w:val="20"/>
        </w:rPr>
        <w:t xml:space="preserve"> </w:t>
      </w:r>
      <w:r w:rsidRPr="006D3E9A">
        <w:rPr>
          <w:rFonts w:eastAsia="標楷體"/>
          <w:sz w:val="20"/>
        </w:rPr>
        <w:t>Test-bed</w:t>
      </w:r>
      <w:r w:rsidRPr="006D3E9A">
        <w:rPr>
          <w:rFonts w:eastAsia="標楷體"/>
          <w:spacing w:val="-13"/>
          <w:sz w:val="20"/>
        </w:rPr>
        <w:t xml:space="preserve"> </w:t>
      </w:r>
      <w:r w:rsidRPr="006D3E9A">
        <w:rPr>
          <w:rFonts w:eastAsia="標楷體"/>
          <w:sz w:val="20"/>
        </w:rPr>
        <w:t>Architecture</w:t>
      </w:r>
      <w:r w:rsidRPr="006D3E9A">
        <w:rPr>
          <w:rFonts w:eastAsia="標楷體"/>
          <w:spacing w:val="-7"/>
          <w:sz w:val="20"/>
        </w:rPr>
        <w:t xml:space="preserve"> </w:t>
      </w:r>
      <w:r w:rsidRPr="006D3E9A">
        <w:rPr>
          <w:rFonts w:eastAsia="標楷體"/>
          <w:sz w:val="20"/>
        </w:rPr>
        <w:t>after</w:t>
      </w:r>
      <w:r w:rsidRPr="006D3E9A">
        <w:rPr>
          <w:rFonts w:eastAsia="標楷體"/>
          <w:spacing w:val="-13"/>
          <w:sz w:val="20"/>
        </w:rPr>
        <w:t xml:space="preserve"> </w:t>
      </w:r>
      <w:r w:rsidRPr="006D3E9A">
        <w:rPr>
          <w:rFonts w:eastAsia="標楷體"/>
          <w:sz w:val="20"/>
        </w:rPr>
        <w:t>Adding</w:t>
      </w:r>
      <w:r w:rsidRPr="006D3E9A">
        <w:rPr>
          <w:rFonts w:eastAsia="標楷體"/>
          <w:spacing w:val="-8"/>
          <w:sz w:val="20"/>
        </w:rPr>
        <w:t xml:space="preserve"> </w:t>
      </w:r>
      <w:r w:rsidRPr="006D3E9A">
        <w:rPr>
          <w:rFonts w:eastAsia="標楷體"/>
          <w:sz w:val="20"/>
        </w:rPr>
        <w:t>in</w:t>
      </w:r>
      <w:r w:rsidRPr="006D3E9A">
        <w:rPr>
          <w:rFonts w:eastAsia="標楷體"/>
          <w:spacing w:val="-7"/>
          <w:sz w:val="20"/>
        </w:rPr>
        <w:t xml:space="preserve"> </w:t>
      </w:r>
      <w:r w:rsidRPr="006D3E9A">
        <w:rPr>
          <w:rFonts w:eastAsia="標楷體"/>
          <w:spacing w:val="-2"/>
          <w:sz w:val="20"/>
        </w:rPr>
        <w:t>Hosta</w:t>
      </w:r>
      <w:r w:rsidRPr="006D3E9A">
        <w:rPr>
          <w:rFonts w:eastAsia="標楷體"/>
          <w:sz w:val="20"/>
        </w:rPr>
        <w:tab/>
      </w:r>
      <w:r w:rsidRPr="006D3E9A">
        <w:rPr>
          <w:rFonts w:eastAsia="標楷體"/>
          <w:spacing w:val="-5"/>
          <w:sz w:val="20"/>
        </w:rPr>
        <w:t>48</w:t>
      </w:r>
    </w:p>
    <w:p w14:paraId="23B1B012" w14:textId="1251128F" w:rsidR="005833E1" w:rsidRPr="006D3E9A" w:rsidRDefault="00000000">
      <w:pPr>
        <w:tabs>
          <w:tab w:val="right" w:pos="9631"/>
        </w:tabs>
        <w:spacing w:before="231"/>
        <w:ind w:left="1335"/>
        <w:rPr>
          <w:rFonts w:eastAsia="標楷體"/>
          <w:sz w:val="20"/>
        </w:rPr>
      </w:pPr>
      <w:r w:rsidRPr="00AD6F2E">
        <w:rPr>
          <w:rFonts w:eastAsia="標楷體"/>
          <w:i/>
          <w:iCs/>
          <w:sz w:val="20"/>
          <w:rPrChange w:id="208" w:author="190498 lily" w:date="2023-11-22T20:19:00Z">
            <w:rPr>
              <w:rFonts w:eastAsia="標楷體"/>
              <w:sz w:val="20"/>
            </w:rPr>
          </w:rPrChange>
        </w:rPr>
        <w:t>Figure</w:t>
      </w:r>
      <w:r w:rsidRPr="00AD6F2E">
        <w:rPr>
          <w:rFonts w:eastAsia="標楷體"/>
          <w:i/>
          <w:iCs/>
          <w:spacing w:val="-8"/>
          <w:sz w:val="20"/>
          <w:rPrChange w:id="209" w:author="190498 lily" w:date="2023-11-22T20:19:00Z">
            <w:rPr>
              <w:rFonts w:eastAsia="標楷體"/>
              <w:spacing w:val="-8"/>
              <w:sz w:val="20"/>
            </w:rPr>
          </w:rPrChange>
        </w:rPr>
        <w:t xml:space="preserve"> </w:t>
      </w:r>
      <w:ins w:id="210" w:author="190498 lily" w:date="2023-11-22T17:45:00Z">
        <w:r w:rsidR="00997D52" w:rsidRPr="00AD6F2E">
          <w:rPr>
            <w:rFonts w:eastAsia="標楷體"/>
            <w:i/>
            <w:iCs/>
            <w:spacing w:val="-8"/>
            <w:sz w:val="20"/>
            <w:rPrChange w:id="211" w:author="190498 lily" w:date="2023-11-22T20:19:00Z">
              <w:rPr>
                <w:rFonts w:eastAsia="標楷體"/>
                <w:spacing w:val="-8"/>
                <w:sz w:val="20"/>
              </w:rPr>
            </w:rPrChange>
          </w:rPr>
          <w:t>4.19</w:t>
        </w:r>
      </w:ins>
      <w:del w:id="212" w:author="190498 lily" w:date="2023-11-22T17:45:00Z">
        <w:r w:rsidRPr="00AD6F2E" w:rsidDel="00997D52">
          <w:rPr>
            <w:rFonts w:eastAsia="標楷體"/>
            <w:i/>
            <w:iCs/>
            <w:sz w:val="20"/>
            <w:rPrChange w:id="213" w:author="190498 lily" w:date="2023-11-22T20:19:00Z">
              <w:rPr>
                <w:rFonts w:eastAsia="標楷體"/>
                <w:sz w:val="20"/>
              </w:rPr>
            </w:rPrChange>
          </w:rPr>
          <w:delText>32</w:delText>
        </w:r>
        <w:r w:rsidRPr="006D3E9A" w:rsidDel="00997D52">
          <w:rPr>
            <w:rFonts w:eastAsia="標楷體"/>
            <w:sz w:val="20"/>
          </w:rPr>
          <w:delText>:</w:delText>
        </w:r>
      </w:del>
      <w:r w:rsidRPr="006D3E9A">
        <w:rPr>
          <w:rFonts w:eastAsia="標楷體"/>
          <w:spacing w:val="-9"/>
          <w:sz w:val="20"/>
        </w:rPr>
        <w:t xml:space="preserve"> </w:t>
      </w:r>
      <w:r w:rsidRPr="006D3E9A">
        <w:rPr>
          <w:rFonts w:eastAsia="標楷體"/>
          <w:sz w:val="20"/>
        </w:rPr>
        <w:t>The</w:t>
      </w:r>
      <w:r w:rsidRPr="006D3E9A">
        <w:rPr>
          <w:rFonts w:eastAsia="標楷體"/>
          <w:spacing w:val="-9"/>
          <w:sz w:val="20"/>
        </w:rPr>
        <w:t xml:space="preserve"> </w:t>
      </w:r>
      <w:r w:rsidRPr="006D3E9A">
        <w:rPr>
          <w:rFonts w:eastAsia="標楷體"/>
          <w:sz w:val="20"/>
        </w:rPr>
        <w:t>Time</w:t>
      </w:r>
      <w:r w:rsidRPr="006D3E9A">
        <w:rPr>
          <w:rFonts w:eastAsia="標楷體"/>
          <w:spacing w:val="-6"/>
          <w:sz w:val="20"/>
        </w:rPr>
        <w:t xml:space="preserve"> </w:t>
      </w:r>
      <w:r w:rsidRPr="006D3E9A">
        <w:rPr>
          <w:rFonts w:eastAsia="標楷體"/>
          <w:sz w:val="20"/>
        </w:rPr>
        <w:t>Consumption</w:t>
      </w:r>
      <w:r w:rsidRPr="006D3E9A">
        <w:rPr>
          <w:rFonts w:eastAsia="標楷體"/>
          <w:spacing w:val="-5"/>
          <w:sz w:val="20"/>
        </w:rPr>
        <w:t xml:space="preserve"> </w:t>
      </w:r>
      <w:r w:rsidRPr="006D3E9A">
        <w:rPr>
          <w:rFonts w:eastAsia="標楷體"/>
          <w:sz w:val="20"/>
        </w:rPr>
        <w:t>of</w:t>
      </w:r>
      <w:r w:rsidRPr="006D3E9A">
        <w:rPr>
          <w:rFonts w:eastAsia="標楷體"/>
          <w:spacing w:val="-6"/>
          <w:sz w:val="20"/>
        </w:rPr>
        <w:t xml:space="preserve"> </w:t>
      </w:r>
      <w:r w:rsidRPr="006D3E9A">
        <w:rPr>
          <w:rFonts w:eastAsia="標楷體"/>
          <w:sz w:val="20"/>
        </w:rPr>
        <w:t>Setting</w:t>
      </w:r>
      <w:r w:rsidRPr="006D3E9A">
        <w:rPr>
          <w:rFonts w:eastAsia="標楷體"/>
          <w:spacing w:val="-5"/>
          <w:sz w:val="20"/>
        </w:rPr>
        <w:t xml:space="preserve"> </w:t>
      </w:r>
      <w:r w:rsidRPr="006D3E9A">
        <w:rPr>
          <w:rFonts w:eastAsia="標楷體"/>
          <w:sz w:val="20"/>
        </w:rPr>
        <w:t>up</w:t>
      </w:r>
      <w:r w:rsidRPr="006D3E9A">
        <w:rPr>
          <w:rFonts w:eastAsia="標楷體"/>
          <w:spacing w:val="-6"/>
          <w:sz w:val="20"/>
        </w:rPr>
        <w:t xml:space="preserve"> </w:t>
      </w:r>
      <w:r w:rsidRPr="006D3E9A">
        <w:rPr>
          <w:rFonts w:eastAsia="標楷體"/>
          <w:sz w:val="20"/>
        </w:rPr>
        <w:t>a</w:t>
      </w:r>
      <w:r w:rsidRPr="006D3E9A">
        <w:rPr>
          <w:rFonts w:eastAsia="標楷體"/>
          <w:spacing w:val="-5"/>
          <w:sz w:val="20"/>
        </w:rPr>
        <w:t xml:space="preserve"> </w:t>
      </w:r>
      <w:r w:rsidRPr="006D3E9A">
        <w:rPr>
          <w:rFonts w:eastAsia="標楷體"/>
          <w:sz w:val="20"/>
        </w:rPr>
        <w:t>New</w:t>
      </w:r>
      <w:r w:rsidRPr="006D3E9A">
        <w:rPr>
          <w:rFonts w:eastAsia="標楷體"/>
          <w:spacing w:val="-9"/>
          <w:sz w:val="20"/>
        </w:rPr>
        <w:t xml:space="preserve"> </w:t>
      </w:r>
      <w:r w:rsidRPr="006D3E9A">
        <w:rPr>
          <w:rFonts w:eastAsia="標楷體"/>
          <w:spacing w:val="-2"/>
          <w:sz w:val="20"/>
        </w:rPr>
        <w:t>Webserver</w:t>
      </w:r>
      <w:r w:rsidRPr="006D3E9A">
        <w:rPr>
          <w:rFonts w:eastAsia="標楷體"/>
          <w:sz w:val="20"/>
        </w:rPr>
        <w:tab/>
      </w:r>
      <w:r w:rsidRPr="006D3E9A">
        <w:rPr>
          <w:rFonts w:eastAsia="標楷體"/>
          <w:spacing w:val="-5"/>
          <w:sz w:val="20"/>
        </w:rPr>
        <w:t>48</w:t>
      </w:r>
    </w:p>
    <w:p w14:paraId="72BC67C5" w14:textId="2437A176" w:rsidR="005833E1" w:rsidRPr="006D3E9A" w:rsidRDefault="00000000">
      <w:pPr>
        <w:tabs>
          <w:tab w:val="right" w:pos="9631"/>
        </w:tabs>
        <w:spacing w:before="226"/>
        <w:ind w:left="1335"/>
        <w:rPr>
          <w:rFonts w:eastAsia="標楷體"/>
          <w:sz w:val="20"/>
        </w:rPr>
      </w:pPr>
      <w:r w:rsidRPr="00AD6F2E">
        <w:rPr>
          <w:rFonts w:eastAsia="標楷體"/>
          <w:i/>
          <w:iCs/>
          <w:sz w:val="20"/>
          <w:rPrChange w:id="214" w:author="190498 lily" w:date="2023-11-22T20:19:00Z">
            <w:rPr>
              <w:rFonts w:eastAsia="標楷體"/>
              <w:sz w:val="20"/>
            </w:rPr>
          </w:rPrChange>
        </w:rPr>
        <w:t>Figure</w:t>
      </w:r>
      <w:r w:rsidRPr="00AD6F2E">
        <w:rPr>
          <w:rFonts w:eastAsia="標楷體"/>
          <w:i/>
          <w:iCs/>
          <w:spacing w:val="-7"/>
          <w:sz w:val="20"/>
          <w:rPrChange w:id="215" w:author="190498 lily" w:date="2023-11-22T20:19:00Z">
            <w:rPr>
              <w:rFonts w:eastAsia="標楷體"/>
              <w:spacing w:val="-7"/>
              <w:sz w:val="20"/>
            </w:rPr>
          </w:rPrChange>
        </w:rPr>
        <w:t xml:space="preserve"> </w:t>
      </w:r>
      <w:ins w:id="216" w:author="190498 lily" w:date="2023-11-22T19:56:00Z">
        <w:r w:rsidR="0068332C" w:rsidRPr="00AD6F2E">
          <w:rPr>
            <w:rFonts w:eastAsia="標楷體"/>
            <w:i/>
            <w:iCs/>
            <w:spacing w:val="-7"/>
            <w:sz w:val="20"/>
            <w:rPrChange w:id="217" w:author="190498 lily" w:date="2023-11-22T20:19:00Z">
              <w:rPr>
                <w:rFonts w:eastAsia="標楷體"/>
                <w:spacing w:val="-7"/>
                <w:sz w:val="20"/>
              </w:rPr>
            </w:rPrChange>
          </w:rPr>
          <w:t>5.1</w:t>
        </w:r>
      </w:ins>
      <w:del w:id="218" w:author="190498 lily" w:date="2023-11-22T19:56:00Z">
        <w:r w:rsidRPr="00AD6F2E" w:rsidDel="0068332C">
          <w:rPr>
            <w:rFonts w:eastAsia="標楷體"/>
            <w:i/>
            <w:iCs/>
            <w:sz w:val="20"/>
            <w:rPrChange w:id="219" w:author="190498 lily" w:date="2023-11-22T20:19:00Z">
              <w:rPr>
                <w:rFonts w:eastAsia="標楷體"/>
                <w:sz w:val="20"/>
              </w:rPr>
            </w:rPrChange>
          </w:rPr>
          <w:delText>33</w:delText>
        </w:r>
        <w:r w:rsidRPr="006D3E9A" w:rsidDel="0068332C">
          <w:rPr>
            <w:rFonts w:eastAsia="標楷體"/>
            <w:sz w:val="20"/>
          </w:rPr>
          <w:delText>:</w:delText>
        </w:r>
      </w:del>
      <w:r w:rsidRPr="006D3E9A">
        <w:rPr>
          <w:rFonts w:eastAsia="標楷體"/>
          <w:spacing w:val="-7"/>
          <w:sz w:val="20"/>
        </w:rPr>
        <w:t xml:space="preserve"> </w:t>
      </w:r>
      <w:r w:rsidRPr="006D3E9A">
        <w:rPr>
          <w:rFonts w:eastAsia="標楷體"/>
          <w:sz w:val="20"/>
        </w:rPr>
        <w:t>Deployment</w:t>
      </w:r>
      <w:r w:rsidRPr="006D3E9A">
        <w:rPr>
          <w:rFonts w:eastAsia="標楷體"/>
          <w:spacing w:val="-7"/>
          <w:sz w:val="20"/>
        </w:rPr>
        <w:t xml:space="preserve"> </w:t>
      </w:r>
      <w:r w:rsidRPr="006D3E9A">
        <w:rPr>
          <w:rFonts w:eastAsia="標楷體"/>
          <w:spacing w:val="-2"/>
          <w:sz w:val="20"/>
        </w:rPr>
        <w:t>Process</w:t>
      </w:r>
      <w:r w:rsidRPr="006D3E9A">
        <w:rPr>
          <w:rFonts w:eastAsia="標楷體"/>
          <w:sz w:val="20"/>
        </w:rPr>
        <w:tab/>
      </w:r>
      <w:r w:rsidRPr="006D3E9A">
        <w:rPr>
          <w:rFonts w:eastAsia="標楷體"/>
          <w:spacing w:val="-5"/>
          <w:sz w:val="20"/>
        </w:rPr>
        <w:t>53</w:t>
      </w:r>
    </w:p>
    <w:p w14:paraId="40E5EA7A" w14:textId="0539F0A8" w:rsidR="005833E1" w:rsidRPr="006D3E9A" w:rsidRDefault="00AD6F2E">
      <w:pPr>
        <w:tabs>
          <w:tab w:val="right" w:pos="9631"/>
        </w:tabs>
        <w:spacing w:before="230"/>
        <w:ind w:left="1335"/>
        <w:rPr>
          <w:rFonts w:eastAsia="標楷體"/>
          <w:sz w:val="20"/>
        </w:rPr>
      </w:pPr>
      <w:r w:rsidRPr="00AD6F2E">
        <w:rPr>
          <w:rFonts w:eastAsia="標楷體"/>
          <w:i/>
          <w:iCs/>
          <w:noProof/>
          <w:rPrChange w:id="220" w:author="190498 lily" w:date="2023-11-22T20:19:00Z">
            <w:rPr>
              <w:rFonts w:eastAsia="標楷體"/>
              <w:noProof/>
            </w:rPr>
          </w:rPrChange>
        </w:rPr>
        <w:drawing>
          <wp:anchor distT="0" distB="0" distL="0" distR="0" simplePos="0" relativeHeight="251646976" behindDoc="0" locked="0" layoutInCell="1" allowOverlap="1" wp14:anchorId="22D26EC4" wp14:editId="68CBF2E0">
            <wp:simplePos x="0" y="0"/>
            <wp:positionH relativeFrom="page">
              <wp:posOffset>414982</wp:posOffset>
            </wp:positionH>
            <wp:positionV relativeFrom="paragraph">
              <wp:posOffset>280341</wp:posOffset>
            </wp:positionV>
            <wp:extent cx="6837678" cy="683767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8" cstate="print"/>
                    <a:stretch>
                      <a:fillRect/>
                    </a:stretch>
                  </pic:blipFill>
                  <pic:spPr>
                    <a:xfrm>
                      <a:off x="0" y="0"/>
                      <a:ext cx="6837678" cy="6837677"/>
                    </a:xfrm>
                    <a:prstGeom prst="rect">
                      <a:avLst/>
                    </a:prstGeom>
                  </pic:spPr>
                </pic:pic>
              </a:graphicData>
            </a:graphic>
          </wp:anchor>
        </w:drawing>
      </w:r>
      <w:r w:rsidR="00000000" w:rsidRPr="00AD6F2E">
        <w:rPr>
          <w:rFonts w:eastAsia="標楷體"/>
          <w:i/>
          <w:iCs/>
          <w:sz w:val="20"/>
          <w:rPrChange w:id="221" w:author="190498 lily" w:date="2023-11-22T20:19:00Z">
            <w:rPr>
              <w:rFonts w:eastAsia="標楷體"/>
              <w:sz w:val="20"/>
            </w:rPr>
          </w:rPrChange>
        </w:rPr>
        <w:t>Figure</w:t>
      </w:r>
      <w:r w:rsidR="00000000" w:rsidRPr="00AD6F2E">
        <w:rPr>
          <w:rFonts w:eastAsia="標楷體"/>
          <w:i/>
          <w:iCs/>
          <w:spacing w:val="-9"/>
          <w:sz w:val="20"/>
          <w:rPrChange w:id="222" w:author="190498 lily" w:date="2023-11-22T20:19:00Z">
            <w:rPr>
              <w:rFonts w:eastAsia="標楷體"/>
              <w:spacing w:val="-9"/>
              <w:sz w:val="20"/>
            </w:rPr>
          </w:rPrChange>
        </w:rPr>
        <w:t xml:space="preserve"> </w:t>
      </w:r>
      <w:ins w:id="223" w:author="190498 lily" w:date="2023-11-22T19:56:00Z">
        <w:r w:rsidR="0068332C" w:rsidRPr="00AD6F2E">
          <w:rPr>
            <w:rFonts w:eastAsia="標楷體"/>
            <w:i/>
            <w:iCs/>
            <w:spacing w:val="-9"/>
            <w:sz w:val="20"/>
            <w:rPrChange w:id="224" w:author="190498 lily" w:date="2023-11-22T20:19:00Z">
              <w:rPr>
                <w:rFonts w:eastAsia="標楷體"/>
                <w:spacing w:val="-9"/>
                <w:sz w:val="20"/>
              </w:rPr>
            </w:rPrChange>
          </w:rPr>
          <w:t>5.2</w:t>
        </w:r>
      </w:ins>
      <w:del w:id="225" w:author="190498 lily" w:date="2023-11-22T19:56:00Z">
        <w:r w:rsidR="00000000" w:rsidRPr="00AD6F2E" w:rsidDel="0068332C">
          <w:rPr>
            <w:rFonts w:eastAsia="標楷體"/>
            <w:i/>
            <w:iCs/>
            <w:sz w:val="20"/>
            <w:rPrChange w:id="226" w:author="190498 lily" w:date="2023-11-22T20:19:00Z">
              <w:rPr>
                <w:rFonts w:eastAsia="標楷體"/>
                <w:sz w:val="20"/>
              </w:rPr>
            </w:rPrChange>
          </w:rPr>
          <w:delText>34:</w:delText>
        </w:r>
      </w:del>
      <w:r w:rsidR="00000000" w:rsidRPr="006D3E9A">
        <w:rPr>
          <w:rFonts w:eastAsia="標楷體"/>
          <w:spacing w:val="-6"/>
          <w:sz w:val="20"/>
        </w:rPr>
        <w:t xml:space="preserve"> </w:t>
      </w:r>
      <w:r w:rsidR="00000000" w:rsidRPr="006D3E9A">
        <w:rPr>
          <w:rFonts w:eastAsia="標楷體"/>
          <w:sz w:val="20"/>
        </w:rPr>
        <w:t>Flow</w:t>
      </w:r>
      <w:r w:rsidR="00000000" w:rsidRPr="006D3E9A">
        <w:rPr>
          <w:rFonts w:eastAsia="標楷體"/>
          <w:spacing w:val="-6"/>
          <w:sz w:val="20"/>
        </w:rPr>
        <w:t xml:space="preserve"> </w:t>
      </w:r>
      <w:r w:rsidR="00000000" w:rsidRPr="006D3E9A">
        <w:rPr>
          <w:rFonts w:eastAsia="標楷體"/>
          <w:sz w:val="20"/>
        </w:rPr>
        <w:t>Chart</w:t>
      </w:r>
      <w:r w:rsidR="00000000" w:rsidRPr="006D3E9A">
        <w:rPr>
          <w:rFonts w:eastAsia="標楷體"/>
          <w:spacing w:val="-6"/>
          <w:sz w:val="20"/>
        </w:rPr>
        <w:t xml:space="preserve"> </w:t>
      </w:r>
      <w:r w:rsidR="00000000" w:rsidRPr="006D3E9A">
        <w:rPr>
          <w:rFonts w:eastAsia="標楷體"/>
          <w:sz w:val="20"/>
        </w:rPr>
        <w:t>of</w:t>
      </w:r>
      <w:r w:rsidR="00000000" w:rsidRPr="006D3E9A">
        <w:rPr>
          <w:rFonts w:eastAsia="標楷體"/>
          <w:spacing w:val="-5"/>
          <w:sz w:val="20"/>
        </w:rPr>
        <w:t xml:space="preserve"> </w:t>
      </w:r>
      <w:r w:rsidR="00000000" w:rsidRPr="006D3E9A">
        <w:rPr>
          <w:rFonts w:eastAsia="標楷體"/>
          <w:sz w:val="20"/>
        </w:rPr>
        <w:t>the</w:t>
      </w:r>
      <w:r w:rsidR="00000000" w:rsidRPr="006D3E9A">
        <w:rPr>
          <w:rFonts w:eastAsia="標楷體"/>
          <w:spacing w:val="-6"/>
          <w:sz w:val="20"/>
        </w:rPr>
        <w:t xml:space="preserve"> </w:t>
      </w:r>
      <w:r w:rsidR="00000000" w:rsidRPr="006D3E9A">
        <w:rPr>
          <w:rFonts w:eastAsia="標楷體"/>
          <w:sz w:val="20"/>
        </w:rPr>
        <w:t>Experimental</w:t>
      </w:r>
      <w:r w:rsidR="00000000" w:rsidRPr="006D3E9A">
        <w:rPr>
          <w:rFonts w:eastAsia="標楷體"/>
          <w:spacing w:val="-12"/>
          <w:sz w:val="20"/>
        </w:rPr>
        <w:t xml:space="preserve"> </w:t>
      </w:r>
      <w:r w:rsidR="00000000" w:rsidRPr="006D3E9A">
        <w:rPr>
          <w:rFonts w:eastAsia="標楷體"/>
          <w:spacing w:val="-2"/>
          <w:sz w:val="20"/>
        </w:rPr>
        <w:t>Architecture</w:t>
      </w:r>
      <w:r w:rsidR="00000000" w:rsidRPr="006D3E9A">
        <w:rPr>
          <w:rFonts w:eastAsia="標楷體"/>
          <w:sz w:val="20"/>
        </w:rPr>
        <w:tab/>
      </w:r>
      <w:r w:rsidR="00000000" w:rsidRPr="006D3E9A">
        <w:rPr>
          <w:rFonts w:eastAsia="標楷體"/>
          <w:spacing w:val="-5"/>
          <w:sz w:val="20"/>
        </w:rPr>
        <w:t>54</w:t>
      </w:r>
    </w:p>
    <w:p w14:paraId="4F6112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5A03299A" w14:textId="77777777" w:rsidR="005833E1" w:rsidRPr="006D3E9A" w:rsidRDefault="00000000">
      <w:pPr>
        <w:pStyle w:val="1"/>
        <w:rPr>
          <w:rFonts w:eastAsia="標楷體"/>
        </w:rPr>
      </w:pPr>
      <w:bookmarkStart w:id="227" w:name="_TOC_250023"/>
      <w:r w:rsidRPr="006D3E9A">
        <w:rPr>
          <w:rFonts w:eastAsia="標楷體"/>
        </w:rPr>
        <w:lastRenderedPageBreak/>
        <w:t>List</w:t>
      </w:r>
      <w:r w:rsidRPr="006D3E9A">
        <w:rPr>
          <w:rFonts w:eastAsia="標楷體"/>
          <w:spacing w:val="-4"/>
        </w:rPr>
        <w:t xml:space="preserve"> </w:t>
      </w:r>
      <w:r w:rsidRPr="006D3E9A">
        <w:rPr>
          <w:rFonts w:eastAsia="標楷體"/>
        </w:rPr>
        <w:t>of</w:t>
      </w:r>
      <w:r w:rsidRPr="006D3E9A">
        <w:rPr>
          <w:rFonts w:eastAsia="標楷體"/>
          <w:spacing w:val="-8"/>
        </w:rPr>
        <w:t xml:space="preserve"> </w:t>
      </w:r>
      <w:bookmarkEnd w:id="227"/>
      <w:r w:rsidRPr="006D3E9A">
        <w:rPr>
          <w:rFonts w:eastAsia="標楷體"/>
          <w:spacing w:val="-2"/>
        </w:rPr>
        <w:t>Tables</w:t>
      </w:r>
    </w:p>
    <w:p w14:paraId="465FF04E" w14:textId="77777777" w:rsidR="005833E1" w:rsidRPr="006D3E9A" w:rsidRDefault="005833E1">
      <w:pPr>
        <w:pStyle w:val="a3"/>
        <w:spacing w:before="58"/>
        <w:rPr>
          <w:rFonts w:eastAsia="標楷體"/>
          <w:b/>
          <w:sz w:val="32"/>
        </w:rPr>
      </w:pPr>
    </w:p>
    <w:p w14:paraId="6992C7BC" w14:textId="25C6D8F3" w:rsidR="005833E1" w:rsidRPr="006D3E9A" w:rsidRDefault="00000000">
      <w:pPr>
        <w:tabs>
          <w:tab w:val="left" w:pos="9431"/>
        </w:tabs>
        <w:ind w:left="1335"/>
        <w:rPr>
          <w:rFonts w:eastAsia="標楷體"/>
          <w:sz w:val="20"/>
        </w:rPr>
      </w:pPr>
      <w:r w:rsidRPr="006D3E9A">
        <w:rPr>
          <w:rFonts w:eastAsia="標楷體"/>
          <w:sz w:val="20"/>
        </w:rPr>
        <w:t>Table</w:t>
      </w:r>
      <w:r w:rsidRPr="006D3E9A">
        <w:rPr>
          <w:rFonts w:eastAsia="標楷體"/>
          <w:spacing w:val="-12"/>
          <w:sz w:val="20"/>
        </w:rPr>
        <w:t xml:space="preserve"> </w:t>
      </w:r>
      <w:ins w:id="228" w:author="190498 lily" w:date="2023-11-22T16:27:00Z">
        <w:r w:rsidR="00EE08AD">
          <w:rPr>
            <w:rFonts w:eastAsia="標楷體"/>
            <w:sz w:val="20"/>
          </w:rPr>
          <w:t>2.1</w:t>
        </w:r>
      </w:ins>
      <w:del w:id="229" w:author="190498 lily" w:date="2023-11-22T16:27:00Z">
        <w:r w:rsidRPr="006D3E9A" w:rsidDel="00EE08AD">
          <w:rPr>
            <w:rFonts w:eastAsia="標楷體"/>
            <w:sz w:val="20"/>
          </w:rPr>
          <w:delText>1:</w:delText>
        </w:r>
      </w:del>
      <w:r w:rsidRPr="006D3E9A">
        <w:rPr>
          <w:rFonts w:eastAsia="標楷體"/>
          <w:spacing w:val="-12"/>
          <w:sz w:val="20"/>
        </w:rPr>
        <w:t xml:space="preserve"> </w:t>
      </w:r>
      <w:r w:rsidRPr="00303D2E">
        <w:rPr>
          <w:rFonts w:eastAsia="標楷體"/>
          <w:i/>
          <w:iCs/>
          <w:sz w:val="20"/>
          <w:rPrChange w:id="230" w:author="190498 lily" w:date="2023-11-22T20:20:00Z">
            <w:rPr>
              <w:rFonts w:eastAsia="標楷體"/>
              <w:sz w:val="20"/>
            </w:rPr>
          </w:rPrChange>
        </w:rPr>
        <w:t>Tool</w:t>
      </w:r>
      <w:r w:rsidRPr="00303D2E">
        <w:rPr>
          <w:rFonts w:eastAsia="標楷體"/>
          <w:i/>
          <w:iCs/>
          <w:spacing w:val="-11"/>
          <w:sz w:val="20"/>
          <w:rPrChange w:id="231" w:author="190498 lily" w:date="2023-11-22T20:20:00Z">
            <w:rPr>
              <w:rFonts w:eastAsia="標楷體"/>
              <w:spacing w:val="-11"/>
              <w:sz w:val="20"/>
            </w:rPr>
          </w:rPrChange>
        </w:rPr>
        <w:t xml:space="preserve"> </w:t>
      </w:r>
      <w:r w:rsidRPr="00303D2E">
        <w:rPr>
          <w:rFonts w:eastAsia="標楷體"/>
          <w:i/>
          <w:iCs/>
          <w:sz w:val="20"/>
          <w:rPrChange w:id="232" w:author="190498 lily" w:date="2023-11-22T20:20:00Z">
            <w:rPr>
              <w:rFonts w:eastAsia="標楷體"/>
              <w:sz w:val="20"/>
            </w:rPr>
          </w:rPrChange>
        </w:rPr>
        <w:t>Modules</w:t>
      </w:r>
      <w:r w:rsidRPr="00303D2E">
        <w:rPr>
          <w:rFonts w:eastAsia="標楷體"/>
          <w:i/>
          <w:iCs/>
          <w:spacing w:val="-10"/>
          <w:sz w:val="20"/>
          <w:rPrChange w:id="233" w:author="190498 lily" w:date="2023-11-22T20:20:00Z">
            <w:rPr>
              <w:rFonts w:eastAsia="標楷體"/>
              <w:spacing w:val="-10"/>
              <w:sz w:val="20"/>
            </w:rPr>
          </w:rPrChange>
        </w:rPr>
        <w:t xml:space="preserve"> </w:t>
      </w:r>
      <w:r w:rsidRPr="00303D2E">
        <w:rPr>
          <w:rFonts w:eastAsia="標楷體"/>
          <w:i/>
          <w:iCs/>
          <w:sz w:val="20"/>
          <w:rPrChange w:id="234" w:author="190498 lily" w:date="2023-11-22T20:20:00Z">
            <w:rPr>
              <w:rFonts w:eastAsia="標楷體"/>
              <w:sz w:val="20"/>
            </w:rPr>
          </w:rPrChange>
        </w:rPr>
        <w:t>of</w:t>
      </w:r>
      <w:r w:rsidRPr="00303D2E">
        <w:rPr>
          <w:rFonts w:eastAsia="標楷體"/>
          <w:i/>
          <w:iCs/>
          <w:spacing w:val="-10"/>
          <w:sz w:val="20"/>
          <w:rPrChange w:id="235" w:author="190498 lily" w:date="2023-11-22T20:20:00Z">
            <w:rPr>
              <w:rFonts w:eastAsia="標楷體"/>
              <w:spacing w:val="-10"/>
              <w:sz w:val="20"/>
            </w:rPr>
          </w:rPrChange>
        </w:rPr>
        <w:t xml:space="preserve"> </w:t>
      </w:r>
      <w:r w:rsidRPr="00303D2E">
        <w:rPr>
          <w:rFonts w:eastAsia="標楷體"/>
          <w:i/>
          <w:iCs/>
          <w:sz w:val="20"/>
          <w:rPrChange w:id="236" w:author="190498 lily" w:date="2023-11-22T20:20:00Z">
            <w:rPr>
              <w:rFonts w:eastAsia="標楷體"/>
              <w:sz w:val="20"/>
            </w:rPr>
          </w:rPrChange>
        </w:rPr>
        <w:t>Hyperledger</w:t>
      </w:r>
      <w:r w:rsidRPr="00303D2E">
        <w:rPr>
          <w:rFonts w:eastAsia="標楷體"/>
          <w:i/>
          <w:iCs/>
          <w:spacing w:val="-10"/>
          <w:sz w:val="20"/>
          <w:rPrChange w:id="237" w:author="190498 lily" w:date="2023-11-22T20:20:00Z">
            <w:rPr>
              <w:rFonts w:eastAsia="標楷體"/>
              <w:spacing w:val="-10"/>
              <w:sz w:val="20"/>
            </w:rPr>
          </w:rPrChange>
        </w:rPr>
        <w:t xml:space="preserve"> </w:t>
      </w:r>
      <w:r w:rsidRPr="00303D2E">
        <w:rPr>
          <w:rFonts w:eastAsia="標楷體"/>
          <w:i/>
          <w:iCs/>
          <w:spacing w:val="-2"/>
          <w:sz w:val="20"/>
          <w:rPrChange w:id="238" w:author="190498 lily" w:date="2023-11-22T20:20:00Z">
            <w:rPr>
              <w:rFonts w:eastAsia="標楷體"/>
              <w:spacing w:val="-2"/>
              <w:sz w:val="20"/>
            </w:rPr>
          </w:rPrChange>
        </w:rPr>
        <w:t>Fabric</w:t>
      </w:r>
      <w:r w:rsidRPr="006D3E9A">
        <w:rPr>
          <w:rFonts w:eastAsia="標楷體"/>
          <w:sz w:val="20"/>
        </w:rPr>
        <w:tab/>
      </w:r>
      <w:r w:rsidRPr="006D3E9A">
        <w:rPr>
          <w:rFonts w:eastAsia="標楷體"/>
          <w:spacing w:val="-5"/>
          <w:sz w:val="20"/>
        </w:rPr>
        <w:t>12</w:t>
      </w:r>
    </w:p>
    <w:p w14:paraId="3F056A9D" w14:textId="77777777" w:rsidR="005833E1" w:rsidRPr="006D3E9A" w:rsidRDefault="005833E1">
      <w:pPr>
        <w:pStyle w:val="a3"/>
        <w:rPr>
          <w:rFonts w:eastAsia="標楷體"/>
          <w:sz w:val="20"/>
        </w:rPr>
      </w:pPr>
    </w:p>
    <w:p w14:paraId="4DD7D16A" w14:textId="026D71BF" w:rsidR="005833E1" w:rsidRPr="006D3E9A" w:rsidRDefault="00303D2E">
      <w:pPr>
        <w:tabs>
          <w:tab w:val="left" w:pos="9431"/>
        </w:tabs>
        <w:spacing w:before="1"/>
        <w:ind w:left="1335"/>
        <w:rPr>
          <w:rFonts w:eastAsia="標楷體"/>
          <w:sz w:val="20"/>
        </w:rPr>
      </w:pPr>
      <w:r w:rsidRPr="006D3E9A">
        <w:rPr>
          <w:rFonts w:eastAsia="標楷體"/>
          <w:noProof/>
        </w:rPr>
        <w:drawing>
          <wp:anchor distT="0" distB="0" distL="0" distR="0" simplePos="0" relativeHeight="251642880" behindDoc="0" locked="0" layoutInCell="1" allowOverlap="1" wp14:anchorId="0132B737" wp14:editId="49F28253">
            <wp:simplePos x="0" y="0"/>
            <wp:positionH relativeFrom="page">
              <wp:posOffset>316103</wp:posOffset>
            </wp:positionH>
            <wp:positionV relativeFrom="paragraph">
              <wp:posOffset>146431</wp:posOffset>
            </wp:positionV>
            <wp:extent cx="6837678" cy="6837677"/>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8" cstate="print"/>
                    <a:stretch>
                      <a:fillRect/>
                    </a:stretch>
                  </pic:blipFill>
                  <pic:spPr>
                    <a:xfrm>
                      <a:off x="0" y="0"/>
                      <a:ext cx="6837678" cy="6837677"/>
                    </a:xfrm>
                    <a:prstGeom prst="rect">
                      <a:avLst/>
                    </a:prstGeom>
                  </pic:spPr>
                </pic:pic>
              </a:graphicData>
            </a:graphic>
          </wp:anchor>
        </w:drawing>
      </w:r>
      <w:r w:rsidR="00000000" w:rsidRPr="006D3E9A">
        <w:rPr>
          <w:rFonts w:eastAsia="標楷體"/>
          <w:sz w:val="20"/>
        </w:rPr>
        <w:t>Table</w:t>
      </w:r>
      <w:r w:rsidR="00000000" w:rsidRPr="006D3E9A">
        <w:rPr>
          <w:rFonts w:eastAsia="標楷體"/>
          <w:spacing w:val="-13"/>
          <w:sz w:val="20"/>
        </w:rPr>
        <w:t xml:space="preserve"> </w:t>
      </w:r>
      <w:r w:rsidR="00000000" w:rsidRPr="006D3E9A">
        <w:rPr>
          <w:rFonts w:eastAsia="標楷體"/>
          <w:sz w:val="20"/>
        </w:rPr>
        <w:t>2</w:t>
      </w:r>
      <w:ins w:id="239" w:author="190498 lily" w:date="2023-11-22T17:47:00Z">
        <w:r w:rsidR="00997D52">
          <w:rPr>
            <w:rFonts w:eastAsia="標楷體"/>
            <w:sz w:val="20"/>
          </w:rPr>
          <w:t>.2</w:t>
        </w:r>
      </w:ins>
      <w:del w:id="240" w:author="190498 lily" w:date="2023-11-22T17:47:00Z">
        <w:r w:rsidR="00000000" w:rsidRPr="006D3E9A" w:rsidDel="00997D52">
          <w:rPr>
            <w:rFonts w:eastAsia="標楷體"/>
            <w:sz w:val="20"/>
          </w:rPr>
          <w:delText>:</w:delText>
        </w:r>
      </w:del>
      <w:r w:rsidR="00000000" w:rsidRPr="006D3E9A">
        <w:rPr>
          <w:rFonts w:eastAsia="標楷體"/>
          <w:spacing w:val="-11"/>
          <w:sz w:val="20"/>
        </w:rPr>
        <w:t xml:space="preserve"> </w:t>
      </w:r>
      <w:r w:rsidR="00000000" w:rsidRPr="00303D2E">
        <w:rPr>
          <w:rFonts w:eastAsia="標楷體"/>
          <w:i/>
          <w:iCs/>
          <w:sz w:val="20"/>
          <w:rPrChange w:id="241" w:author="190498 lily" w:date="2023-11-22T20:20:00Z">
            <w:rPr>
              <w:rFonts w:eastAsia="標楷體"/>
              <w:sz w:val="20"/>
            </w:rPr>
          </w:rPrChange>
        </w:rPr>
        <w:t>Design-Science</w:t>
      </w:r>
      <w:r w:rsidR="00000000" w:rsidRPr="00303D2E">
        <w:rPr>
          <w:rFonts w:eastAsia="標楷體"/>
          <w:i/>
          <w:iCs/>
          <w:spacing w:val="-11"/>
          <w:sz w:val="20"/>
          <w:rPrChange w:id="242" w:author="190498 lily" w:date="2023-11-22T20:20:00Z">
            <w:rPr>
              <w:rFonts w:eastAsia="標楷體"/>
              <w:spacing w:val="-11"/>
              <w:sz w:val="20"/>
            </w:rPr>
          </w:rPrChange>
        </w:rPr>
        <w:t xml:space="preserve"> </w:t>
      </w:r>
      <w:r w:rsidR="00000000" w:rsidRPr="00303D2E">
        <w:rPr>
          <w:rFonts w:eastAsia="標楷體"/>
          <w:i/>
          <w:iCs/>
          <w:sz w:val="20"/>
          <w:rPrChange w:id="243" w:author="190498 lily" w:date="2023-11-22T20:20:00Z">
            <w:rPr>
              <w:rFonts w:eastAsia="標楷體"/>
              <w:sz w:val="20"/>
            </w:rPr>
          </w:rPrChange>
        </w:rPr>
        <w:t>Research</w:t>
      </w:r>
      <w:r w:rsidR="00000000" w:rsidRPr="00303D2E">
        <w:rPr>
          <w:rFonts w:eastAsia="標楷體"/>
          <w:i/>
          <w:iCs/>
          <w:spacing w:val="-11"/>
          <w:sz w:val="20"/>
          <w:rPrChange w:id="244" w:author="190498 lily" w:date="2023-11-22T20:20:00Z">
            <w:rPr>
              <w:rFonts w:eastAsia="標楷體"/>
              <w:spacing w:val="-11"/>
              <w:sz w:val="20"/>
            </w:rPr>
          </w:rPrChange>
        </w:rPr>
        <w:t xml:space="preserve"> </w:t>
      </w:r>
      <w:r w:rsidR="00000000" w:rsidRPr="00303D2E">
        <w:rPr>
          <w:rFonts w:eastAsia="標楷體"/>
          <w:i/>
          <w:iCs/>
          <w:spacing w:val="-2"/>
          <w:sz w:val="20"/>
          <w:rPrChange w:id="245" w:author="190498 lily" w:date="2023-11-22T20:20:00Z">
            <w:rPr>
              <w:rFonts w:eastAsia="標楷體"/>
              <w:spacing w:val="-2"/>
              <w:sz w:val="20"/>
            </w:rPr>
          </w:rPrChange>
        </w:rPr>
        <w:t>Guidelines</w:t>
      </w:r>
      <w:r w:rsidR="00000000" w:rsidRPr="006D3E9A">
        <w:rPr>
          <w:rFonts w:eastAsia="標楷體"/>
          <w:sz w:val="20"/>
        </w:rPr>
        <w:tab/>
      </w:r>
      <w:r w:rsidR="00000000" w:rsidRPr="006D3E9A">
        <w:rPr>
          <w:rFonts w:eastAsia="標楷體"/>
          <w:spacing w:val="-5"/>
          <w:sz w:val="20"/>
        </w:rPr>
        <w:t>22</w:t>
      </w:r>
    </w:p>
    <w:p w14:paraId="6B89BB2D" w14:textId="2FD2BBE3" w:rsidR="005833E1" w:rsidRPr="006D3E9A" w:rsidRDefault="00000000">
      <w:pPr>
        <w:tabs>
          <w:tab w:val="left" w:pos="9431"/>
        </w:tabs>
        <w:spacing w:before="226"/>
        <w:ind w:left="1335"/>
        <w:rPr>
          <w:rFonts w:eastAsia="標楷體"/>
          <w:sz w:val="20"/>
        </w:rPr>
      </w:pPr>
      <w:r w:rsidRPr="006D3E9A">
        <w:rPr>
          <w:rFonts w:eastAsia="標楷體"/>
          <w:sz w:val="20"/>
        </w:rPr>
        <w:t>Table</w:t>
      </w:r>
      <w:r w:rsidRPr="006D3E9A">
        <w:rPr>
          <w:rFonts w:eastAsia="標楷體"/>
          <w:spacing w:val="-15"/>
          <w:sz w:val="20"/>
        </w:rPr>
        <w:t xml:space="preserve"> </w:t>
      </w:r>
      <w:ins w:id="246" w:author="190498 lily" w:date="2023-11-22T17:47:00Z">
        <w:r w:rsidR="00997D52">
          <w:rPr>
            <w:rFonts w:eastAsia="標楷體"/>
            <w:spacing w:val="-15"/>
            <w:sz w:val="20"/>
          </w:rPr>
          <w:t>4.1</w:t>
        </w:r>
      </w:ins>
      <w:del w:id="247" w:author="190498 lily" w:date="2023-11-22T17:47:00Z">
        <w:r w:rsidRPr="006D3E9A" w:rsidDel="00997D52">
          <w:rPr>
            <w:rFonts w:eastAsia="標楷體"/>
            <w:sz w:val="20"/>
          </w:rPr>
          <w:delText>3:</w:delText>
        </w:r>
      </w:del>
      <w:r w:rsidRPr="00303D2E">
        <w:rPr>
          <w:rFonts w:eastAsia="標楷體"/>
          <w:i/>
          <w:iCs/>
          <w:spacing w:val="-11"/>
          <w:sz w:val="20"/>
          <w:rPrChange w:id="248" w:author="190498 lily" w:date="2023-11-22T20:20:00Z">
            <w:rPr>
              <w:rFonts w:eastAsia="標楷體"/>
              <w:spacing w:val="-11"/>
              <w:sz w:val="20"/>
            </w:rPr>
          </w:rPrChange>
        </w:rPr>
        <w:t xml:space="preserve"> </w:t>
      </w:r>
      <w:r w:rsidRPr="00303D2E">
        <w:rPr>
          <w:rFonts w:eastAsia="標楷體"/>
          <w:i/>
          <w:iCs/>
          <w:sz w:val="20"/>
          <w:rPrChange w:id="249" w:author="190498 lily" w:date="2023-11-22T20:20:00Z">
            <w:rPr>
              <w:rFonts w:eastAsia="標楷體"/>
              <w:sz w:val="20"/>
            </w:rPr>
          </w:rPrChange>
        </w:rPr>
        <w:t>Results</w:t>
      </w:r>
      <w:r w:rsidRPr="00303D2E">
        <w:rPr>
          <w:rFonts w:eastAsia="標楷體"/>
          <w:i/>
          <w:iCs/>
          <w:spacing w:val="-10"/>
          <w:sz w:val="20"/>
          <w:rPrChange w:id="250" w:author="190498 lily" w:date="2023-11-22T20:20:00Z">
            <w:rPr>
              <w:rFonts w:eastAsia="標楷體"/>
              <w:spacing w:val="-10"/>
              <w:sz w:val="20"/>
            </w:rPr>
          </w:rPrChange>
        </w:rPr>
        <w:t xml:space="preserve"> </w:t>
      </w:r>
      <w:r w:rsidRPr="00303D2E">
        <w:rPr>
          <w:rFonts w:eastAsia="標楷體"/>
          <w:i/>
          <w:iCs/>
          <w:sz w:val="20"/>
          <w:rPrChange w:id="251" w:author="190498 lily" w:date="2023-11-22T20:20:00Z">
            <w:rPr>
              <w:rFonts w:eastAsia="標楷體"/>
              <w:sz w:val="20"/>
            </w:rPr>
          </w:rPrChange>
        </w:rPr>
        <w:t>of</w:t>
      </w:r>
      <w:r w:rsidRPr="00303D2E">
        <w:rPr>
          <w:rFonts w:eastAsia="標楷體"/>
          <w:i/>
          <w:iCs/>
          <w:spacing w:val="-13"/>
          <w:sz w:val="20"/>
          <w:rPrChange w:id="252" w:author="190498 lily" w:date="2023-11-22T20:20:00Z">
            <w:rPr>
              <w:rFonts w:eastAsia="標楷體"/>
              <w:spacing w:val="-13"/>
              <w:sz w:val="20"/>
            </w:rPr>
          </w:rPrChange>
        </w:rPr>
        <w:t xml:space="preserve"> </w:t>
      </w:r>
      <w:r w:rsidRPr="00303D2E">
        <w:rPr>
          <w:rFonts w:eastAsia="標楷體"/>
          <w:i/>
          <w:iCs/>
          <w:sz w:val="20"/>
          <w:rPrChange w:id="253" w:author="190498 lily" w:date="2023-11-22T20:20:00Z">
            <w:rPr>
              <w:rFonts w:eastAsia="標楷體"/>
              <w:sz w:val="20"/>
            </w:rPr>
          </w:rPrChange>
        </w:rPr>
        <w:t>Two</w:t>
      </w:r>
      <w:r w:rsidRPr="00303D2E">
        <w:rPr>
          <w:rFonts w:eastAsia="標楷體"/>
          <w:i/>
          <w:iCs/>
          <w:spacing w:val="-12"/>
          <w:sz w:val="20"/>
          <w:rPrChange w:id="254" w:author="190498 lily" w:date="2023-11-22T20:20:00Z">
            <w:rPr>
              <w:rFonts w:eastAsia="標楷體"/>
              <w:spacing w:val="-12"/>
              <w:sz w:val="20"/>
            </w:rPr>
          </w:rPrChange>
        </w:rPr>
        <w:t xml:space="preserve"> </w:t>
      </w:r>
      <w:r w:rsidRPr="00303D2E">
        <w:rPr>
          <w:rFonts w:eastAsia="標楷體"/>
          <w:i/>
          <w:iCs/>
          <w:sz w:val="20"/>
          <w:rPrChange w:id="255" w:author="190498 lily" w:date="2023-11-22T20:20:00Z">
            <w:rPr>
              <w:rFonts w:eastAsia="標楷體"/>
              <w:sz w:val="20"/>
            </w:rPr>
          </w:rPrChange>
        </w:rPr>
        <w:t>Webservers</w:t>
      </w:r>
      <w:r w:rsidRPr="00303D2E">
        <w:rPr>
          <w:rFonts w:eastAsia="標楷體"/>
          <w:i/>
          <w:iCs/>
          <w:spacing w:val="-11"/>
          <w:sz w:val="20"/>
          <w:rPrChange w:id="256" w:author="190498 lily" w:date="2023-11-22T20:20:00Z">
            <w:rPr>
              <w:rFonts w:eastAsia="標楷體"/>
              <w:spacing w:val="-11"/>
              <w:sz w:val="20"/>
            </w:rPr>
          </w:rPrChange>
        </w:rPr>
        <w:t xml:space="preserve"> </w:t>
      </w:r>
      <w:r w:rsidRPr="00303D2E">
        <w:rPr>
          <w:rFonts w:eastAsia="標楷體"/>
          <w:i/>
          <w:iCs/>
          <w:sz w:val="20"/>
          <w:rPrChange w:id="257" w:author="190498 lily" w:date="2023-11-22T20:20:00Z">
            <w:rPr>
              <w:rFonts w:eastAsia="標楷體"/>
              <w:sz w:val="20"/>
            </w:rPr>
          </w:rPrChange>
        </w:rPr>
        <w:t>Completing</w:t>
      </w:r>
      <w:r w:rsidRPr="00303D2E">
        <w:rPr>
          <w:rFonts w:eastAsia="標楷體"/>
          <w:i/>
          <w:iCs/>
          <w:spacing w:val="-10"/>
          <w:sz w:val="20"/>
          <w:rPrChange w:id="258" w:author="190498 lily" w:date="2023-11-22T20:20:00Z">
            <w:rPr>
              <w:rFonts w:eastAsia="標楷體"/>
              <w:spacing w:val="-10"/>
              <w:sz w:val="20"/>
            </w:rPr>
          </w:rPrChange>
        </w:rPr>
        <w:t xml:space="preserve"> </w:t>
      </w:r>
      <w:r w:rsidRPr="00303D2E">
        <w:rPr>
          <w:rFonts w:eastAsia="標楷體"/>
          <w:i/>
          <w:iCs/>
          <w:sz w:val="20"/>
          <w:rPrChange w:id="259" w:author="190498 lily" w:date="2023-11-22T20:20:00Z">
            <w:rPr>
              <w:rFonts w:eastAsia="標楷體"/>
              <w:sz w:val="20"/>
            </w:rPr>
          </w:rPrChange>
        </w:rPr>
        <w:t>62,800</w:t>
      </w:r>
      <w:r w:rsidRPr="00303D2E">
        <w:rPr>
          <w:rFonts w:eastAsia="標楷體"/>
          <w:i/>
          <w:iCs/>
          <w:spacing w:val="-11"/>
          <w:sz w:val="20"/>
          <w:rPrChange w:id="260" w:author="190498 lily" w:date="2023-11-22T20:20:00Z">
            <w:rPr>
              <w:rFonts w:eastAsia="標楷體"/>
              <w:spacing w:val="-11"/>
              <w:sz w:val="20"/>
            </w:rPr>
          </w:rPrChange>
        </w:rPr>
        <w:t xml:space="preserve"> </w:t>
      </w:r>
      <w:r w:rsidRPr="00303D2E">
        <w:rPr>
          <w:rFonts w:eastAsia="標楷體"/>
          <w:i/>
          <w:iCs/>
          <w:sz w:val="20"/>
          <w:rPrChange w:id="261" w:author="190498 lily" w:date="2023-11-22T20:20:00Z">
            <w:rPr>
              <w:rFonts w:eastAsia="標楷體"/>
              <w:sz w:val="20"/>
            </w:rPr>
          </w:rPrChange>
        </w:rPr>
        <w:t>Requests</w:t>
      </w:r>
      <w:r w:rsidRPr="00303D2E">
        <w:rPr>
          <w:rFonts w:eastAsia="標楷體"/>
          <w:i/>
          <w:iCs/>
          <w:spacing w:val="-10"/>
          <w:sz w:val="20"/>
          <w:rPrChange w:id="262" w:author="190498 lily" w:date="2023-11-22T20:20:00Z">
            <w:rPr>
              <w:rFonts w:eastAsia="標楷體"/>
              <w:spacing w:val="-10"/>
              <w:sz w:val="20"/>
            </w:rPr>
          </w:rPrChange>
        </w:rPr>
        <w:t xml:space="preserve"> </w:t>
      </w:r>
      <w:r w:rsidRPr="00303D2E">
        <w:rPr>
          <w:rFonts w:eastAsia="標楷體"/>
          <w:i/>
          <w:iCs/>
          <w:sz w:val="20"/>
          <w:rPrChange w:id="263" w:author="190498 lily" w:date="2023-11-22T20:20:00Z">
            <w:rPr>
              <w:rFonts w:eastAsia="標楷體"/>
              <w:sz w:val="20"/>
            </w:rPr>
          </w:rPrChange>
        </w:rPr>
        <w:t>with</w:t>
      </w:r>
      <w:r w:rsidRPr="00303D2E">
        <w:rPr>
          <w:rFonts w:eastAsia="標楷體"/>
          <w:i/>
          <w:iCs/>
          <w:spacing w:val="-11"/>
          <w:sz w:val="20"/>
          <w:rPrChange w:id="264" w:author="190498 lily" w:date="2023-11-22T20:20:00Z">
            <w:rPr>
              <w:rFonts w:eastAsia="標楷體"/>
              <w:spacing w:val="-11"/>
              <w:sz w:val="20"/>
            </w:rPr>
          </w:rPrChange>
        </w:rPr>
        <w:t xml:space="preserve"> </w:t>
      </w:r>
      <w:r w:rsidRPr="00303D2E">
        <w:rPr>
          <w:rFonts w:eastAsia="標楷體"/>
          <w:i/>
          <w:iCs/>
          <w:sz w:val="20"/>
          <w:rPrChange w:id="265" w:author="190498 lily" w:date="2023-11-22T20:20:00Z">
            <w:rPr>
              <w:rFonts w:eastAsia="標楷體"/>
              <w:sz w:val="20"/>
            </w:rPr>
          </w:rPrChange>
        </w:rPr>
        <w:t>1,000</w:t>
      </w:r>
      <w:r w:rsidRPr="00303D2E">
        <w:rPr>
          <w:rFonts w:eastAsia="標楷體"/>
          <w:i/>
          <w:iCs/>
          <w:spacing w:val="-10"/>
          <w:sz w:val="20"/>
          <w:rPrChange w:id="266" w:author="190498 lily" w:date="2023-11-22T20:20:00Z">
            <w:rPr>
              <w:rFonts w:eastAsia="標楷體"/>
              <w:spacing w:val="-10"/>
              <w:sz w:val="20"/>
            </w:rPr>
          </w:rPrChange>
        </w:rPr>
        <w:t xml:space="preserve"> </w:t>
      </w:r>
      <w:r w:rsidRPr="00303D2E">
        <w:rPr>
          <w:rFonts w:eastAsia="標楷體"/>
          <w:i/>
          <w:iCs/>
          <w:spacing w:val="-4"/>
          <w:sz w:val="20"/>
          <w:rPrChange w:id="267" w:author="190498 lily" w:date="2023-11-22T20:20:00Z">
            <w:rPr>
              <w:rFonts w:eastAsia="標楷體"/>
              <w:spacing w:val="-4"/>
              <w:sz w:val="20"/>
            </w:rPr>
          </w:rPrChange>
        </w:rPr>
        <w:t>Hits</w:t>
      </w:r>
      <w:r w:rsidRPr="006D3E9A">
        <w:rPr>
          <w:rFonts w:eastAsia="標楷體"/>
          <w:sz w:val="20"/>
        </w:rPr>
        <w:tab/>
      </w:r>
      <w:r w:rsidRPr="006D3E9A">
        <w:rPr>
          <w:rFonts w:eastAsia="標楷體"/>
          <w:spacing w:val="-5"/>
          <w:sz w:val="20"/>
        </w:rPr>
        <w:t>43</w:t>
      </w:r>
    </w:p>
    <w:p w14:paraId="1DDEAE3A" w14:textId="3ABEF7B8" w:rsidR="005833E1" w:rsidRPr="006D3E9A" w:rsidRDefault="005833E1">
      <w:pPr>
        <w:pStyle w:val="a3"/>
        <w:rPr>
          <w:rFonts w:eastAsia="標楷體"/>
          <w:sz w:val="20"/>
        </w:rPr>
      </w:pPr>
    </w:p>
    <w:p w14:paraId="02CEAABC" w14:textId="0CD5C9AC" w:rsidR="005833E1" w:rsidRPr="006D3E9A" w:rsidRDefault="00000000">
      <w:pPr>
        <w:tabs>
          <w:tab w:val="left" w:pos="9431"/>
        </w:tabs>
        <w:spacing w:before="1"/>
        <w:ind w:left="1335"/>
        <w:rPr>
          <w:rFonts w:eastAsia="標楷體"/>
          <w:sz w:val="20"/>
        </w:rPr>
      </w:pPr>
      <w:r w:rsidRPr="006D3E9A">
        <w:rPr>
          <w:rFonts w:eastAsia="標楷體"/>
          <w:sz w:val="20"/>
        </w:rPr>
        <w:t>Table</w:t>
      </w:r>
      <w:r w:rsidRPr="006D3E9A">
        <w:rPr>
          <w:rFonts w:eastAsia="標楷體"/>
          <w:spacing w:val="-10"/>
          <w:sz w:val="20"/>
        </w:rPr>
        <w:t xml:space="preserve"> </w:t>
      </w:r>
      <w:r w:rsidRPr="006D3E9A">
        <w:rPr>
          <w:rFonts w:eastAsia="標楷體"/>
          <w:sz w:val="20"/>
        </w:rPr>
        <w:t>4</w:t>
      </w:r>
      <w:ins w:id="268" w:author="190498 lily" w:date="2023-11-22T17:45:00Z">
        <w:r w:rsidR="00997D52">
          <w:rPr>
            <w:rFonts w:eastAsia="標楷體" w:hint="eastAsia"/>
            <w:sz w:val="20"/>
            <w:lang w:eastAsia="zh-TW"/>
          </w:rPr>
          <w:t>.</w:t>
        </w:r>
      </w:ins>
      <w:ins w:id="269" w:author="190498 lily" w:date="2023-11-22T17:46:00Z">
        <w:r w:rsidR="00997D52">
          <w:rPr>
            <w:rFonts w:eastAsia="標楷體"/>
            <w:sz w:val="20"/>
            <w:lang w:eastAsia="zh-TW"/>
          </w:rPr>
          <w:t>2</w:t>
        </w:r>
      </w:ins>
      <w:del w:id="270" w:author="190498 lily" w:date="2023-11-22T17:46:00Z">
        <w:r w:rsidRPr="006D3E9A" w:rsidDel="00997D52">
          <w:rPr>
            <w:rFonts w:eastAsia="標楷體"/>
            <w:sz w:val="20"/>
          </w:rPr>
          <w:delText>:</w:delText>
        </w:r>
      </w:del>
      <w:r w:rsidRPr="006D3E9A">
        <w:rPr>
          <w:rFonts w:eastAsia="標楷體"/>
          <w:spacing w:val="-10"/>
          <w:sz w:val="20"/>
        </w:rPr>
        <w:t xml:space="preserve"> </w:t>
      </w:r>
      <w:r w:rsidRPr="00303D2E">
        <w:rPr>
          <w:rFonts w:eastAsia="標楷體"/>
          <w:i/>
          <w:iCs/>
          <w:sz w:val="20"/>
          <w:rPrChange w:id="271" w:author="190498 lily" w:date="2023-11-22T20:20:00Z">
            <w:rPr>
              <w:rFonts w:eastAsia="標楷體"/>
              <w:sz w:val="20"/>
            </w:rPr>
          </w:rPrChange>
        </w:rPr>
        <w:t>Time</w:t>
      </w:r>
      <w:r w:rsidRPr="00303D2E">
        <w:rPr>
          <w:rFonts w:eastAsia="標楷體"/>
          <w:i/>
          <w:iCs/>
          <w:spacing w:val="-8"/>
          <w:sz w:val="20"/>
          <w:rPrChange w:id="272" w:author="190498 lily" w:date="2023-11-22T20:20:00Z">
            <w:rPr>
              <w:rFonts w:eastAsia="標楷體"/>
              <w:spacing w:val="-8"/>
              <w:sz w:val="20"/>
            </w:rPr>
          </w:rPrChange>
        </w:rPr>
        <w:t xml:space="preserve"> </w:t>
      </w:r>
      <w:r w:rsidRPr="00303D2E">
        <w:rPr>
          <w:rFonts w:eastAsia="標楷體"/>
          <w:i/>
          <w:iCs/>
          <w:sz w:val="20"/>
          <w:rPrChange w:id="273" w:author="190498 lily" w:date="2023-11-22T20:20:00Z">
            <w:rPr>
              <w:rFonts w:eastAsia="標楷體"/>
              <w:sz w:val="20"/>
            </w:rPr>
          </w:rPrChange>
        </w:rPr>
        <w:t>Consumption</w:t>
      </w:r>
      <w:r w:rsidRPr="00303D2E">
        <w:rPr>
          <w:rFonts w:eastAsia="標楷體"/>
          <w:i/>
          <w:iCs/>
          <w:spacing w:val="-7"/>
          <w:sz w:val="20"/>
          <w:rPrChange w:id="274" w:author="190498 lily" w:date="2023-11-22T20:20:00Z">
            <w:rPr>
              <w:rFonts w:eastAsia="標楷體"/>
              <w:spacing w:val="-7"/>
              <w:sz w:val="20"/>
            </w:rPr>
          </w:rPrChange>
        </w:rPr>
        <w:t xml:space="preserve"> </w:t>
      </w:r>
      <w:r w:rsidRPr="00303D2E">
        <w:rPr>
          <w:rFonts w:eastAsia="標楷體"/>
          <w:i/>
          <w:iCs/>
          <w:sz w:val="20"/>
          <w:rPrChange w:id="275" w:author="190498 lily" w:date="2023-11-22T20:20:00Z">
            <w:rPr>
              <w:rFonts w:eastAsia="標楷體"/>
              <w:sz w:val="20"/>
            </w:rPr>
          </w:rPrChange>
        </w:rPr>
        <w:t>for</w:t>
      </w:r>
      <w:r w:rsidRPr="00303D2E">
        <w:rPr>
          <w:rFonts w:eastAsia="標楷體"/>
          <w:i/>
          <w:iCs/>
          <w:spacing w:val="-7"/>
          <w:sz w:val="20"/>
          <w:rPrChange w:id="276" w:author="190498 lily" w:date="2023-11-22T20:20:00Z">
            <w:rPr>
              <w:rFonts w:eastAsia="標楷體"/>
              <w:spacing w:val="-7"/>
              <w:sz w:val="20"/>
            </w:rPr>
          </w:rPrChange>
        </w:rPr>
        <w:t xml:space="preserve"> </w:t>
      </w:r>
      <w:r w:rsidRPr="00303D2E">
        <w:rPr>
          <w:rFonts w:eastAsia="標楷體"/>
          <w:i/>
          <w:iCs/>
          <w:sz w:val="20"/>
          <w:rPrChange w:id="277" w:author="190498 lily" w:date="2023-11-22T20:20:00Z">
            <w:rPr>
              <w:rFonts w:eastAsia="標楷體"/>
              <w:sz w:val="20"/>
            </w:rPr>
          </w:rPrChange>
        </w:rPr>
        <w:t>Setting</w:t>
      </w:r>
      <w:r w:rsidRPr="00303D2E">
        <w:rPr>
          <w:rFonts w:eastAsia="標楷體"/>
          <w:i/>
          <w:iCs/>
          <w:spacing w:val="-7"/>
          <w:sz w:val="20"/>
          <w:rPrChange w:id="278" w:author="190498 lily" w:date="2023-11-22T20:20:00Z">
            <w:rPr>
              <w:rFonts w:eastAsia="標楷體"/>
              <w:spacing w:val="-7"/>
              <w:sz w:val="20"/>
            </w:rPr>
          </w:rPrChange>
        </w:rPr>
        <w:t xml:space="preserve"> </w:t>
      </w:r>
      <w:r w:rsidRPr="00303D2E">
        <w:rPr>
          <w:rFonts w:eastAsia="標楷體"/>
          <w:i/>
          <w:iCs/>
          <w:sz w:val="20"/>
          <w:rPrChange w:id="279" w:author="190498 lily" w:date="2023-11-22T20:20:00Z">
            <w:rPr>
              <w:rFonts w:eastAsia="標楷體"/>
              <w:sz w:val="20"/>
            </w:rPr>
          </w:rPrChange>
        </w:rPr>
        <w:t>up</w:t>
      </w:r>
      <w:r w:rsidRPr="00303D2E">
        <w:rPr>
          <w:rFonts w:eastAsia="標楷體"/>
          <w:i/>
          <w:iCs/>
          <w:spacing w:val="-7"/>
          <w:sz w:val="20"/>
          <w:rPrChange w:id="280" w:author="190498 lily" w:date="2023-11-22T20:20:00Z">
            <w:rPr>
              <w:rFonts w:eastAsia="標楷體"/>
              <w:spacing w:val="-7"/>
              <w:sz w:val="20"/>
            </w:rPr>
          </w:rPrChange>
        </w:rPr>
        <w:t xml:space="preserve"> </w:t>
      </w:r>
      <w:r w:rsidRPr="00303D2E">
        <w:rPr>
          <w:rFonts w:eastAsia="標楷體"/>
          <w:i/>
          <w:iCs/>
          <w:sz w:val="20"/>
          <w:rPrChange w:id="281" w:author="190498 lily" w:date="2023-11-22T20:20:00Z">
            <w:rPr>
              <w:rFonts w:eastAsia="標楷體"/>
              <w:sz w:val="20"/>
            </w:rPr>
          </w:rPrChange>
        </w:rPr>
        <w:t>a</w:t>
      </w:r>
      <w:r w:rsidRPr="00303D2E">
        <w:rPr>
          <w:rFonts w:eastAsia="標楷體"/>
          <w:i/>
          <w:iCs/>
          <w:spacing w:val="-7"/>
          <w:sz w:val="20"/>
          <w:rPrChange w:id="282" w:author="190498 lily" w:date="2023-11-22T20:20:00Z">
            <w:rPr>
              <w:rFonts w:eastAsia="標楷體"/>
              <w:spacing w:val="-7"/>
              <w:sz w:val="20"/>
            </w:rPr>
          </w:rPrChange>
        </w:rPr>
        <w:t xml:space="preserve"> </w:t>
      </w:r>
      <w:r w:rsidRPr="00303D2E">
        <w:rPr>
          <w:rFonts w:eastAsia="標楷體"/>
          <w:i/>
          <w:iCs/>
          <w:sz w:val="20"/>
          <w:rPrChange w:id="283" w:author="190498 lily" w:date="2023-11-22T20:20:00Z">
            <w:rPr>
              <w:rFonts w:eastAsia="標楷體"/>
              <w:sz w:val="20"/>
            </w:rPr>
          </w:rPrChange>
        </w:rPr>
        <w:t>New</w:t>
      </w:r>
      <w:r w:rsidRPr="00303D2E">
        <w:rPr>
          <w:rFonts w:eastAsia="標楷體"/>
          <w:i/>
          <w:iCs/>
          <w:spacing w:val="-8"/>
          <w:sz w:val="20"/>
          <w:rPrChange w:id="284" w:author="190498 lily" w:date="2023-11-22T20:20:00Z">
            <w:rPr>
              <w:rFonts w:eastAsia="標楷體"/>
              <w:spacing w:val="-8"/>
              <w:sz w:val="20"/>
            </w:rPr>
          </w:rPrChange>
        </w:rPr>
        <w:t xml:space="preserve"> </w:t>
      </w:r>
      <w:r w:rsidRPr="00303D2E">
        <w:rPr>
          <w:rFonts w:eastAsia="標楷體"/>
          <w:i/>
          <w:iCs/>
          <w:spacing w:val="-2"/>
          <w:sz w:val="20"/>
          <w:rPrChange w:id="285" w:author="190498 lily" w:date="2023-11-22T20:20:00Z">
            <w:rPr>
              <w:rFonts w:eastAsia="標楷體"/>
              <w:spacing w:val="-2"/>
              <w:sz w:val="20"/>
            </w:rPr>
          </w:rPrChange>
        </w:rPr>
        <w:t>Server</w:t>
      </w:r>
      <w:r w:rsidRPr="006D3E9A">
        <w:rPr>
          <w:rFonts w:eastAsia="標楷體"/>
          <w:sz w:val="20"/>
        </w:rPr>
        <w:tab/>
      </w:r>
      <w:r w:rsidRPr="006D3E9A">
        <w:rPr>
          <w:rFonts w:eastAsia="標楷體"/>
          <w:spacing w:val="-5"/>
          <w:sz w:val="20"/>
        </w:rPr>
        <w:t>49</w:t>
      </w:r>
    </w:p>
    <w:p w14:paraId="4D78A299" w14:textId="07040C53" w:rsidR="005833E1" w:rsidRPr="006D3E9A" w:rsidRDefault="005833E1">
      <w:pPr>
        <w:pStyle w:val="a3"/>
        <w:rPr>
          <w:rFonts w:eastAsia="標楷體"/>
          <w:sz w:val="20"/>
        </w:rPr>
      </w:pPr>
    </w:p>
    <w:p w14:paraId="2802992F" w14:textId="65156FC3" w:rsidR="005833E1" w:rsidRPr="006D3E9A" w:rsidRDefault="00000000">
      <w:pPr>
        <w:tabs>
          <w:tab w:val="left" w:pos="9431"/>
        </w:tabs>
        <w:ind w:left="1335"/>
        <w:rPr>
          <w:rFonts w:eastAsia="標楷體"/>
          <w:sz w:val="20"/>
        </w:rPr>
      </w:pPr>
      <w:r w:rsidRPr="006D3E9A">
        <w:rPr>
          <w:rFonts w:eastAsia="標楷體"/>
          <w:sz w:val="20"/>
        </w:rPr>
        <w:t>Table</w:t>
      </w:r>
      <w:r w:rsidRPr="006D3E9A">
        <w:rPr>
          <w:rFonts w:eastAsia="標楷體"/>
          <w:spacing w:val="-12"/>
          <w:sz w:val="20"/>
        </w:rPr>
        <w:t xml:space="preserve"> </w:t>
      </w:r>
      <w:ins w:id="286" w:author="190498 lily" w:date="2023-11-22T19:54:00Z">
        <w:r w:rsidR="0068332C" w:rsidRPr="0068332C">
          <w:rPr>
            <w:rFonts w:eastAsia="標楷體"/>
            <w:spacing w:val="-12"/>
            <w:sz w:val="20"/>
          </w:rPr>
          <w:t xml:space="preserve">5.1 </w:t>
        </w:r>
      </w:ins>
      <w:del w:id="287" w:author="190498 lily" w:date="2023-11-22T19:54:00Z">
        <w:r w:rsidRPr="006D3E9A" w:rsidDel="0068332C">
          <w:rPr>
            <w:rFonts w:eastAsia="標楷體"/>
            <w:sz w:val="20"/>
          </w:rPr>
          <w:delText>5:</w:delText>
        </w:r>
      </w:del>
      <w:r w:rsidRPr="006D3E9A">
        <w:rPr>
          <w:rFonts w:eastAsia="標楷體"/>
          <w:spacing w:val="-10"/>
          <w:sz w:val="20"/>
        </w:rPr>
        <w:t xml:space="preserve"> </w:t>
      </w:r>
      <w:r w:rsidRPr="00303D2E">
        <w:rPr>
          <w:rFonts w:eastAsia="標楷體"/>
          <w:i/>
          <w:iCs/>
          <w:sz w:val="20"/>
          <w:rPrChange w:id="288" w:author="190498 lily" w:date="2023-11-22T20:20:00Z">
            <w:rPr>
              <w:rFonts w:eastAsia="標楷體"/>
              <w:sz w:val="20"/>
            </w:rPr>
          </w:rPrChange>
        </w:rPr>
        <w:t>Responsibility</w:t>
      </w:r>
      <w:r w:rsidRPr="00303D2E">
        <w:rPr>
          <w:rFonts w:eastAsia="標楷體"/>
          <w:i/>
          <w:iCs/>
          <w:spacing w:val="-10"/>
          <w:sz w:val="20"/>
          <w:rPrChange w:id="289" w:author="190498 lily" w:date="2023-11-22T20:20:00Z">
            <w:rPr>
              <w:rFonts w:eastAsia="標楷體"/>
              <w:spacing w:val="-10"/>
              <w:sz w:val="20"/>
            </w:rPr>
          </w:rPrChange>
        </w:rPr>
        <w:t xml:space="preserve"> </w:t>
      </w:r>
      <w:r w:rsidRPr="00303D2E">
        <w:rPr>
          <w:rFonts w:eastAsia="標楷體"/>
          <w:i/>
          <w:iCs/>
          <w:sz w:val="20"/>
          <w:rPrChange w:id="290" w:author="190498 lily" w:date="2023-11-22T20:20:00Z">
            <w:rPr>
              <w:rFonts w:eastAsia="標楷體"/>
              <w:sz w:val="20"/>
            </w:rPr>
          </w:rPrChange>
        </w:rPr>
        <w:t>Determination</w:t>
      </w:r>
      <w:r w:rsidRPr="00303D2E">
        <w:rPr>
          <w:rFonts w:eastAsia="標楷體"/>
          <w:i/>
          <w:iCs/>
          <w:spacing w:val="-10"/>
          <w:sz w:val="20"/>
          <w:rPrChange w:id="291" w:author="190498 lily" w:date="2023-11-22T20:20:00Z">
            <w:rPr>
              <w:rFonts w:eastAsia="標楷體"/>
              <w:spacing w:val="-10"/>
              <w:sz w:val="20"/>
            </w:rPr>
          </w:rPrChange>
        </w:rPr>
        <w:t xml:space="preserve"> </w:t>
      </w:r>
      <w:r w:rsidRPr="00303D2E">
        <w:rPr>
          <w:rFonts w:eastAsia="標楷體"/>
          <w:i/>
          <w:iCs/>
          <w:sz w:val="20"/>
          <w:rPrChange w:id="292" w:author="190498 lily" w:date="2023-11-22T20:20:00Z">
            <w:rPr>
              <w:rFonts w:eastAsia="標楷體"/>
              <w:sz w:val="20"/>
            </w:rPr>
          </w:rPrChange>
        </w:rPr>
        <w:t>between</w:t>
      </w:r>
      <w:r w:rsidRPr="00303D2E">
        <w:rPr>
          <w:rFonts w:eastAsia="標楷體"/>
          <w:i/>
          <w:iCs/>
          <w:spacing w:val="-10"/>
          <w:sz w:val="20"/>
          <w:rPrChange w:id="293" w:author="190498 lily" w:date="2023-11-22T20:20:00Z">
            <w:rPr>
              <w:rFonts w:eastAsia="標楷體"/>
              <w:spacing w:val="-10"/>
              <w:sz w:val="20"/>
            </w:rPr>
          </w:rPrChange>
        </w:rPr>
        <w:t xml:space="preserve"> </w:t>
      </w:r>
      <w:r w:rsidRPr="00303D2E">
        <w:rPr>
          <w:rFonts w:eastAsia="標楷體"/>
          <w:i/>
          <w:iCs/>
          <w:sz w:val="20"/>
          <w:rPrChange w:id="294" w:author="190498 lily" w:date="2023-11-22T20:20:00Z">
            <w:rPr>
              <w:rFonts w:eastAsia="標楷體"/>
              <w:sz w:val="20"/>
            </w:rPr>
          </w:rPrChange>
        </w:rPr>
        <w:t>Human</w:t>
      </w:r>
      <w:r w:rsidRPr="00303D2E">
        <w:rPr>
          <w:rFonts w:eastAsia="標楷體"/>
          <w:i/>
          <w:iCs/>
          <w:spacing w:val="-10"/>
          <w:sz w:val="20"/>
          <w:rPrChange w:id="295" w:author="190498 lily" w:date="2023-11-22T20:20:00Z">
            <w:rPr>
              <w:rFonts w:eastAsia="標楷體"/>
              <w:spacing w:val="-10"/>
              <w:sz w:val="20"/>
            </w:rPr>
          </w:rPrChange>
        </w:rPr>
        <w:t xml:space="preserve"> </w:t>
      </w:r>
      <w:r w:rsidRPr="00303D2E">
        <w:rPr>
          <w:rFonts w:eastAsia="標楷體"/>
          <w:i/>
          <w:iCs/>
          <w:sz w:val="20"/>
          <w:rPrChange w:id="296" w:author="190498 lily" w:date="2023-11-22T20:20:00Z">
            <w:rPr>
              <w:rFonts w:eastAsia="標楷體"/>
              <w:sz w:val="20"/>
            </w:rPr>
          </w:rPrChange>
        </w:rPr>
        <w:t>and</w:t>
      </w:r>
      <w:r w:rsidRPr="00303D2E">
        <w:rPr>
          <w:rFonts w:eastAsia="標楷體"/>
          <w:i/>
          <w:iCs/>
          <w:spacing w:val="-9"/>
          <w:sz w:val="20"/>
          <w:rPrChange w:id="297" w:author="190498 lily" w:date="2023-11-22T20:20:00Z">
            <w:rPr>
              <w:rFonts w:eastAsia="標楷體"/>
              <w:spacing w:val="-9"/>
              <w:sz w:val="20"/>
            </w:rPr>
          </w:rPrChange>
        </w:rPr>
        <w:t xml:space="preserve"> </w:t>
      </w:r>
      <w:r w:rsidRPr="00303D2E">
        <w:rPr>
          <w:rFonts w:eastAsia="標楷體"/>
          <w:i/>
          <w:iCs/>
          <w:spacing w:val="-2"/>
          <w:sz w:val="20"/>
          <w:rPrChange w:id="298" w:author="190498 lily" w:date="2023-11-22T20:20:00Z">
            <w:rPr>
              <w:rFonts w:eastAsia="標楷體"/>
              <w:spacing w:val="-2"/>
              <w:sz w:val="20"/>
            </w:rPr>
          </w:rPrChange>
        </w:rPr>
        <w:t>Machine</w:t>
      </w:r>
      <w:r w:rsidRPr="006D3E9A">
        <w:rPr>
          <w:rFonts w:eastAsia="標楷體"/>
          <w:sz w:val="20"/>
        </w:rPr>
        <w:tab/>
      </w:r>
      <w:r w:rsidRPr="006D3E9A">
        <w:rPr>
          <w:rFonts w:eastAsia="標楷體"/>
          <w:spacing w:val="-5"/>
          <w:sz w:val="20"/>
        </w:rPr>
        <w:t>52</w:t>
      </w:r>
    </w:p>
    <w:p w14:paraId="06BB6324" w14:textId="77777777" w:rsidR="005833E1" w:rsidRPr="006D3E9A" w:rsidRDefault="005833E1">
      <w:pPr>
        <w:rPr>
          <w:rFonts w:eastAsia="標楷體"/>
          <w:sz w:val="20"/>
        </w:rPr>
        <w:sectPr w:rsidR="005833E1" w:rsidRPr="006D3E9A">
          <w:headerReference w:type="even" r:id="rId31"/>
          <w:headerReference w:type="default" r:id="rId32"/>
          <w:pgSz w:w="11900" w:h="16840"/>
          <w:pgMar w:top="1080" w:right="460" w:bottom="280" w:left="460" w:header="862" w:footer="0" w:gutter="0"/>
          <w:pgNumType w:start="9"/>
          <w:cols w:space="720"/>
        </w:sectPr>
      </w:pPr>
    </w:p>
    <w:p w14:paraId="5DD6FEFE" w14:textId="77777777" w:rsidR="005833E1" w:rsidRPr="006D3E9A" w:rsidRDefault="005833E1">
      <w:pPr>
        <w:pStyle w:val="a3"/>
        <w:rPr>
          <w:rFonts w:eastAsia="標楷體"/>
          <w:sz w:val="20"/>
        </w:rPr>
      </w:pPr>
    </w:p>
    <w:p w14:paraId="1C0148D7" w14:textId="77777777" w:rsidR="005833E1" w:rsidRPr="006D3E9A" w:rsidRDefault="005833E1">
      <w:pPr>
        <w:pStyle w:val="a3"/>
        <w:rPr>
          <w:rFonts w:eastAsia="標楷體"/>
          <w:sz w:val="20"/>
        </w:rPr>
      </w:pPr>
    </w:p>
    <w:p w14:paraId="78542F87" w14:textId="77777777" w:rsidR="005833E1" w:rsidRPr="006D3E9A" w:rsidRDefault="005833E1">
      <w:pPr>
        <w:pStyle w:val="a3"/>
        <w:rPr>
          <w:rFonts w:eastAsia="標楷體"/>
          <w:sz w:val="20"/>
        </w:rPr>
      </w:pPr>
    </w:p>
    <w:p w14:paraId="50B03C90" w14:textId="77777777" w:rsidR="005833E1" w:rsidRPr="006D3E9A" w:rsidRDefault="005833E1">
      <w:pPr>
        <w:pStyle w:val="a3"/>
        <w:rPr>
          <w:rFonts w:eastAsia="標楷體"/>
          <w:sz w:val="20"/>
        </w:rPr>
      </w:pPr>
    </w:p>
    <w:p w14:paraId="14103728" w14:textId="77777777" w:rsidR="005833E1" w:rsidRPr="006D3E9A" w:rsidRDefault="005833E1">
      <w:pPr>
        <w:pStyle w:val="a3"/>
        <w:rPr>
          <w:rFonts w:eastAsia="標楷體"/>
          <w:sz w:val="20"/>
        </w:rPr>
      </w:pPr>
    </w:p>
    <w:p w14:paraId="4D20C103" w14:textId="77777777" w:rsidR="005833E1" w:rsidRPr="006D3E9A" w:rsidRDefault="005833E1">
      <w:pPr>
        <w:pStyle w:val="a3"/>
        <w:rPr>
          <w:rFonts w:eastAsia="標楷體"/>
          <w:sz w:val="20"/>
        </w:rPr>
      </w:pPr>
    </w:p>
    <w:p w14:paraId="7C9974DD" w14:textId="77777777" w:rsidR="005833E1" w:rsidRPr="006D3E9A" w:rsidRDefault="005833E1">
      <w:pPr>
        <w:pStyle w:val="a3"/>
        <w:rPr>
          <w:rFonts w:eastAsia="標楷體"/>
          <w:sz w:val="20"/>
        </w:rPr>
      </w:pPr>
    </w:p>
    <w:p w14:paraId="26254E41" w14:textId="77777777" w:rsidR="005833E1" w:rsidRPr="006D3E9A" w:rsidRDefault="005833E1">
      <w:pPr>
        <w:pStyle w:val="a3"/>
        <w:rPr>
          <w:rFonts w:eastAsia="標楷體"/>
          <w:sz w:val="20"/>
        </w:rPr>
      </w:pPr>
    </w:p>
    <w:p w14:paraId="0037D2C8" w14:textId="77777777" w:rsidR="005833E1" w:rsidRPr="006D3E9A" w:rsidRDefault="005833E1">
      <w:pPr>
        <w:pStyle w:val="a3"/>
        <w:rPr>
          <w:rFonts w:eastAsia="標楷體"/>
          <w:sz w:val="20"/>
        </w:rPr>
      </w:pPr>
    </w:p>
    <w:p w14:paraId="789DFAD9" w14:textId="77777777" w:rsidR="005833E1" w:rsidRPr="006D3E9A" w:rsidRDefault="005833E1">
      <w:pPr>
        <w:pStyle w:val="a3"/>
        <w:rPr>
          <w:rFonts w:eastAsia="標楷體"/>
          <w:sz w:val="20"/>
        </w:rPr>
      </w:pPr>
    </w:p>
    <w:p w14:paraId="5FAD5FE0" w14:textId="77777777" w:rsidR="005833E1" w:rsidRPr="006D3E9A" w:rsidRDefault="005833E1">
      <w:pPr>
        <w:pStyle w:val="a3"/>
        <w:rPr>
          <w:rFonts w:eastAsia="標楷體"/>
          <w:sz w:val="20"/>
        </w:rPr>
      </w:pPr>
    </w:p>
    <w:p w14:paraId="19440525" w14:textId="77777777" w:rsidR="005833E1" w:rsidRPr="006D3E9A" w:rsidRDefault="005833E1">
      <w:pPr>
        <w:pStyle w:val="a3"/>
        <w:rPr>
          <w:rFonts w:eastAsia="標楷體"/>
          <w:sz w:val="20"/>
        </w:rPr>
      </w:pPr>
    </w:p>
    <w:p w14:paraId="61861E14" w14:textId="77777777" w:rsidR="005833E1" w:rsidRPr="006D3E9A" w:rsidRDefault="005833E1">
      <w:pPr>
        <w:pStyle w:val="a3"/>
        <w:rPr>
          <w:rFonts w:eastAsia="標楷體"/>
          <w:sz w:val="20"/>
        </w:rPr>
      </w:pPr>
    </w:p>
    <w:p w14:paraId="713CC399" w14:textId="77777777" w:rsidR="005833E1" w:rsidRPr="006D3E9A" w:rsidRDefault="005833E1">
      <w:pPr>
        <w:pStyle w:val="a3"/>
        <w:rPr>
          <w:rFonts w:eastAsia="標楷體"/>
          <w:sz w:val="20"/>
        </w:rPr>
      </w:pPr>
    </w:p>
    <w:p w14:paraId="4328B8B9" w14:textId="77777777" w:rsidR="005833E1" w:rsidRPr="006D3E9A" w:rsidRDefault="005833E1">
      <w:pPr>
        <w:pStyle w:val="a3"/>
        <w:rPr>
          <w:rFonts w:eastAsia="標楷體"/>
          <w:sz w:val="20"/>
        </w:rPr>
      </w:pPr>
    </w:p>
    <w:p w14:paraId="0C4359AB" w14:textId="77777777" w:rsidR="005833E1" w:rsidRPr="006D3E9A" w:rsidRDefault="005833E1">
      <w:pPr>
        <w:pStyle w:val="a3"/>
        <w:rPr>
          <w:rFonts w:eastAsia="標楷體"/>
          <w:sz w:val="20"/>
        </w:rPr>
      </w:pPr>
    </w:p>
    <w:p w14:paraId="0ED39B0A" w14:textId="77777777" w:rsidR="005833E1" w:rsidRPr="006D3E9A" w:rsidRDefault="005833E1">
      <w:pPr>
        <w:pStyle w:val="a3"/>
        <w:rPr>
          <w:rFonts w:eastAsia="標楷體"/>
          <w:sz w:val="20"/>
        </w:rPr>
      </w:pPr>
    </w:p>
    <w:p w14:paraId="66EF7EA9" w14:textId="77777777" w:rsidR="005833E1" w:rsidRPr="006D3E9A" w:rsidRDefault="005833E1">
      <w:pPr>
        <w:pStyle w:val="a3"/>
        <w:rPr>
          <w:rFonts w:eastAsia="標楷體"/>
          <w:sz w:val="20"/>
        </w:rPr>
      </w:pPr>
    </w:p>
    <w:p w14:paraId="0CDB03CC" w14:textId="77777777" w:rsidR="005833E1" w:rsidRPr="006D3E9A" w:rsidRDefault="005833E1">
      <w:pPr>
        <w:pStyle w:val="a3"/>
        <w:rPr>
          <w:rFonts w:eastAsia="標楷體"/>
          <w:sz w:val="20"/>
        </w:rPr>
      </w:pPr>
    </w:p>
    <w:p w14:paraId="492D59E3" w14:textId="77777777" w:rsidR="005833E1" w:rsidRPr="006D3E9A" w:rsidRDefault="005833E1">
      <w:pPr>
        <w:pStyle w:val="a3"/>
        <w:rPr>
          <w:rFonts w:eastAsia="標楷體"/>
          <w:sz w:val="20"/>
        </w:rPr>
      </w:pPr>
    </w:p>
    <w:p w14:paraId="6BDE3CD1" w14:textId="77777777" w:rsidR="005833E1" w:rsidRPr="006D3E9A" w:rsidRDefault="005833E1">
      <w:pPr>
        <w:pStyle w:val="a3"/>
        <w:rPr>
          <w:rFonts w:eastAsia="標楷體"/>
          <w:sz w:val="20"/>
        </w:rPr>
      </w:pPr>
    </w:p>
    <w:p w14:paraId="47D01895" w14:textId="77777777" w:rsidR="005833E1" w:rsidRPr="006D3E9A" w:rsidRDefault="005833E1">
      <w:pPr>
        <w:pStyle w:val="a3"/>
        <w:rPr>
          <w:rFonts w:eastAsia="標楷體"/>
          <w:sz w:val="20"/>
        </w:rPr>
      </w:pPr>
    </w:p>
    <w:p w14:paraId="154BF34F" w14:textId="77777777" w:rsidR="005833E1" w:rsidRPr="006D3E9A" w:rsidRDefault="005833E1">
      <w:pPr>
        <w:pStyle w:val="a3"/>
        <w:rPr>
          <w:rFonts w:eastAsia="標楷體"/>
          <w:sz w:val="20"/>
        </w:rPr>
      </w:pPr>
    </w:p>
    <w:p w14:paraId="1DC1D5BF" w14:textId="77777777" w:rsidR="005833E1" w:rsidRPr="006D3E9A" w:rsidRDefault="005833E1">
      <w:pPr>
        <w:pStyle w:val="a3"/>
        <w:rPr>
          <w:rFonts w:eastAsia="標楷體"/>
          <w:sz w:val="20"/>
        </w:rPr>
      </w:pPr>
    </w:p>
    <w:p w14:paraId="3031D522" w14:textId="77777777" w:rsidR="005833E1" w:rsidRPr="006D3E9A" w:rsidRDefault="005833E1">
      <w:pPr>
        <w:pStyle w:val="a3"/>
        <w:spacing w:before="59" w:after="1"/>
        <w:rPr>
          <w:rFonts w:eastAsia="標楷體"/>
          <w:sz w:val="20"/>
        </w:rPr>
      </w:pPr>
    </w:p>
    <w:p w14:paraId="02CA3D8A"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AC83B04" wp14:editId="6214C157">
            <wp:extent cx="6108764" cy="1416177"/>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 cstate="print"/>
                    <a:stretch>
                      <a:fillRect/>
                    </a:stretch>
                  </pic:blipFill>
                  <pic:spPr>
                    <a:xfrm>
                      <a:off x="0" y="0"/>
                      <a:ext cx="6108764" cy="1416177"/>
                    </a:xfrm>
                    <a:prstGeom prst="rect">
                      <a:avLst/>
                    </a:prstGeom>
                  </pic:spPr>
                </pic:pic>
              </a:graphicData>
            </a:graphic>
          </wp:inline>
        </w:drawing>
      </w:r>
    </w:p>
    <w:p w14:paraId="23A795DA"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6F2C80F2" w14:textId="77777777" w:rsidR="005833E1" w:rsidRPr="006D3E9A" w:rsidRDefault="005833E1">
      <w:pPr>
        <w:pStyle w:val="a3"/>
        <w:spacing w:before="230"/>
        <w:rPr>
          <w:rFonts w:eastAsia="標楷體"/>
          <w:sz w:val="32"/>
        </w:rPr>
      </w:pPr>
    </w:p>
    <w:p w14:paraId="195BAFF7" w14:textId="77777777" w:rsidR="005833E1" w:rsidRPr="006D3E9A" w:rsidRDefault="00000000">
      <w:pPr>
        <w:pStyle w:val="1"/>
        <w:spacing w:before="0"/>
        <w:ind w:left="407"/>
        <w:rPr>
          <w:rFonts w:eastAsia="標楷體"/>
        </w:rPr>
      </w:pPr>
      <w:bookmarkStart w:id="299" w:name="_TOC_250022"/>
      <w:r w:rsidRPr="006D3E9A">
        <w:rPr>
          <w:rFonts w:eastAsia="標楷體"/>
        </w:rPr>
        <w:t>Chapter</w:t>
      </w:r>
      <w:r w:rsidRPr="006D3E9A">
        <w:rPr>
          <w:rFonts w:eastAsia="標楷體"/>
          <w:spacing w:val="-11"/>
        </w:rPr>
        <w:t xml:space="preserve"> </w:t>
      </w:r>
      <w:r w:rsidRPr="006D3E9A">
        <w:rPr>
          <w:rFonts w:eastAsia="標楷體"/>
        </w:rPr>
        <w:t>1:</w:t>
      </w:r>
      <w:r w:rsidRPr="006D3E9A">
        <w:rPr>
          <w:rFonts w:eastAsia="標楷體"/>
          <w:spacing w:val="-5"/>
        </w:rPr>
        <w:t xml:space="preserve"> </w:t>
      </w:r>
      <w:bookmarkEnd w:id="299"/>
      <w:r w:rsidRPr="006D3E9A">
        <w:rPr>
          <w:rFonts w:eastAsia="標楷體"/>
          <w:spacing w:val="-2"/>
        </w:rPr>
        <w:t>Introduction</w:t>
      </w:r>
    </w:p>
    <w:p w14:paraId="6D7A4782" w14:textId="77777777" w:rsidR="005833E1" w:rsidRPr="006D3E9A" w:rsidRDefault="005833E1">
      <w:pPr>
        <w:pStyle w:val="a3"/>
        <w:rPr>
          <w:rFonts w:eastAsia="標楷體"/>
          <w:b/>
          <w:sz w:val="32"/>
        </w:rPr>
      </w:pPr>
    </w:p>
    <w:p w14:paraId="07162996" w14:textId="77777777" w:rsidR="005833E1" w:rsidRPr="006D3E9A" w:rsidRDefault="005833E1">
      <w:pPr>
        <w:pStyle w:val="a3"/>
        <w:spacing w:before="239"/>
        <w:rPr>
          <w:rFonts w:eastAsia="標楷體"/>
          <w:b/>
          <w:sz w:val="32"/>
        </w:rPr>
      </w:pPr>
    </w:p>
    <w:p w14:paraId="78460D92" w14:textId="77777777" w:rsidR="005833E1" w:rsidRPr="006D3E9A" w:rsidRDefault="00000000">
      <w:pPr>
        <w:pStyle w:val="3"/>
        <w:numPr>
          <w:ilvl w:val="1"/>
          <w:numId w:val="5"/>
        </w:numPr>
        <w:tabs>
          <w:tab w:val="left" w:pos="1753"/>
        </w:tabs>
        <w:ind w:left="1753" w:hanging="418"/>
        <w:rPr>
          <w:rFonts w:eastAsia="標楷體"/>
        </w:rPr>
      </w:pPr>
      <w:r w:rsidRPr="006D3E9A">
        <w:rPr>
          <w:rFonts w:eastAsia="標楷體"/>
          <w:noProof/>
        </w:rPr>
        <w:drawing>
          <wp:anchor distT="0" distB="0" distL="0" distR="0" simplePos="0" relativeHeight="251629056" behindDoc="0" locked="0" layoutInCell="1" allowOverlap="1" wp14:anchorId="3203C8BA" wp14:editId="4C17C7B3">
            <wp:simplePos x="0" y="0"/>
            <wp:positionH relativeFrom="page">
              <wp:posOffset>359806</wp:posOffset>
            </wp:positionH>
            <wp:positionV relativeFrom="paragraph">
              <wp:posOffset>6693</wp:posOffset>
            </wp:positionV>
            <wp:extent cx="6837678" cy="6837677"/>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 cstate="print"/>
                    <a:stretch>
                      <a:fillRect/>
                    </a:stretch>
                  </pic:blipFill>
                  <pic:spPr>
                    <a:xfrm>
                      <a:off x="0" y="0"/>
                      <a:ext cx="6837678" cy="6837677"/>
                    </a:xfrm>
                    <a:prstGeom prst="rect">
                      <a:avLst/>
                    </a:prstGeom>
                  </pic:spPr>
                </pic:pic>
              </a:graphicData>
            </a:graphic>
          </wp:anchor>
        </w:drawing>
      </w:r>
      <w:bookmarkStart w:id="300" w:name="_TOC_250021"/>
      <w:r w:rsidRPr="006D3E9A">
        <w:rPr>
          <w:rFonts w:eastAsia="標楷體"/>
        </w:rPr>
        <w:t>Motivation</w:t>
      </w:r>
      <w:r w:rsidRPr="006D3E9A">
        <w:rPr>
          <w:rFonts w:eastAsia="標楷體"/>
          <w:spacing w:val="-9"/>
        </w:rPr>
        <w:t xml:space="preserve"> </w:t>
      </w:r>
      <w:r w:rsidRPr="006D3E9A">
        <w:rPr>
          <w:rFonts w:eastAsia="標楷體"/>
        </w:rPr>
        <w:t>and</w:t>
      </w:r>
      <w:r w:rsidRPr="006D3E9A">
        <w:rPr>
          <w:rFonts w:eastAsia="標楷體"/>
          <w:spacing w:val="-7"/>
        </w:rPr>
        <w:t xml:space="preserve"> </w:t>
      </w:r>
      <w:bookmarkEnd w:id="300"/>
      <w:r w:rsidRPr="006D3E9A">
        <w:rPr>
          <w:rFonts w:eastAsia="標楷體"/>
          <w:spacing w:val="-2"/>
        </w:rPr>
        <w:t>Purpose</w:t>
      </w:r>
    </w:p>
    <w:p w14:paraId="32838F14" w14:textId="77777777" w:rsidR="005833E1" w:rsidRPr="006D3E9A" w:rsidRDefault="005833E1">
      <w:pPr>
        <w:pStyle w:val="a3"/>
        <w:spacing w:before="61"/>
        <w:rPr>
          <w:rFonts w:eastAsia="標楷體"/>
          <w:b/>
          <w:sz w:val="28"/>
        </w:rPr>
      </w:pPr>
    </w:p>
    <w:p w14:paraId="7C14C19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After the community fulfilled the Bitcoin system based on the thesis Satoshi Nakamoto published in October 2008, Blockchain technology has been developed rapidly and used in diverse fields, yet there are still not a lot of applications of Blockchain technology for short-term events. Most of the transaction media we currently</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short-term</w:t>
      </w:r>
      <w:r w:rsidRPr="006D3E9A">
        <w:rPr>
          <w:rFonts w:eastAsia="標楷體"/>
          <w:spacing w:val="-15"/>
        </w:rPr>
        <w:t xml:space="preserve"> </w:t>
      </w:r>
      <w:r w:rsidRPr="006D3E9A">
        <w:rPr>
          <w:rFonts w:eastAsia="標楷體"/>
        </w:rPr>
        <w:t>events</w:t>
      </w:r>
      <w:r w:rsidRPr="006D3E9A">
        <w:rPr>
          <w:rFonts w:eastAsia="標楷體"/>
          <w:spacing w:val="-15"/>
        </w:rPr>
        <w:t xml:space="preserve"> </w:t>
      </w:r>
      <w:r w:rsidRPr="006D3E9A">
        <w:rPr>
          <w:rFonts w:eastAsia="標楷體"/>
        </w:rPr>
        <w:t>currently,</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tokens</w:t>
      </w:r>
      <w:r w:rsidRPr="006D3E9A">
        <w:rPr>
          <w:rFonts w:eastAsia="標楷體"/>
          <w:spacing w:val="-15"/>
        </w:rPr>
        <w:t xml:space="preserve"> </w:t>
      </w:r>
      <w:r w:rsidRPr="006D3E9A">
        <w:rPr>
          <w:rFonts w:eastAsia="標楷體"/>
        </w:rPr>
        <w:t>at</w:t>
      </w:r>
      <w:r w:rsidRPr="006D3E9A">
        <w:rPr>
          <w:rFonts w:eastAsia="標楷體"/>
          <w:spacing w:val="-15"/>
        </w:rPr>
        <w:t xml:space="preserve"> </w:t>
      </w:r>
      <w:r w:rsidRPr="006D3E9A">
        <w:rPr>
          <w:rFonts w:eastAsia="標楷體"/>
        </w:rPr>
        <w:t>school</w:t>
      </w:r>
      <w:r w:rsidRPr="006D3E9A">
        <w:rPr>
          <w:rFonts w:eastAsia="標楷體"/>
          <w:spacing w:val="-15"/>
        </w:rPr>
        <w:t xml:space="preserve"> </w:t>
      </w:r>
      <w:r w:rsidRPr="006D3E9A">
        <w:rPr>
          <w:rFonts w:eastAsia="標楷體"/>
        </w:rPr>
        <w:t>fairs</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redemption coupons, are often time-consuming, resource-wasting and labor-intensive to make. Additionally, the transaction mediums soon lose their value once the event is over, which</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against</w:t>
      </w:r>
      <w:r w:rsidRPr="006D3E9A">
        <w:rPr>
          <w:rFonts w:eastAsia="標楷體"/>
          <w:spacing w:val="-15"/>
        </w:rPr>
        <w:t xml:space="preserve"> </w:t>
      </w:r>
      <w:r w:rsidRPr="006D3E9A">
        <w:rPr>
          <w:rFonts w:eastAsia="標楷體"/>
        </w:rPr>
        <w:t>cost-effectiveness.</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possible</w:t>
      </w:r>
      <w:r w:rsidRPr="006D3E9A">
        <w:rPr>
          <w:rFonts w:eastAsia="標楷體"/>
          <w:spacing w:val="-15"/>
        </w:rPr>
        <w:t xml:space="preserve"> </w:t>
      </w:r>
      <w:r w:rsidRPr="006D3E9A">
        <w:rPr>
          <w:rFonts w:eastAsia="標楷體"/>
        </w:rPr>
        <w:t>solution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this</w:t>
      </w:r>
      <w:r w:rsidRPr="006D3E9A">
        <w:rPr>
          <w:rFonts w:eastAsia="標楷體"/>
          <w:spacing w:val="-15"/>
        </w:rPr>
        <w:t xml:space="preserve"> </w:t>
      </w:r>
      <w:r w:rsidRPr="006D3E9A">
        <w:rPr>
          <w:rFonts w:eastAsia="標楷體"/>
        </w:rPr>
        <w:t>issue</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using</w:t>
      </w:r>
      <w:r w:rsidRPr="006D3E9A">
        <w:rPr>
          <w:rFonts w:eastAsia="標楷體"/>
          <w:spacing w:val="-15"/>
        </w:rPr>
        <w:t xml:space="preserve"> </w:t>
      </w:r>
      <w:r w:rsidRPr="006D3E9A">
        <w:rPr>
          <w:rFonts w:eastAsia="標楷體"/>
        </w:rPr>
        <w:t>Blockchain Technology to keep record of the transactions happening during the events.</w:t>
      </w:r>
    </w:p>
    <w:p w14:paraId="43548B9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present paper uses design science research to propose a business process structure</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using</w:t>
      </w:r>
      <w:r w:rsidRPr="006D3E9A">
        <w:rPr>
          <w:rFonts w:eastAsia="標楷體"/>
          <w:spacing w:val="-5"/>
        </w:rPr>
        <w:t xml:space="preserve"> </w:t>
      </w:r>
      <w:r w:rsidRPr="006D3E9A">
        <w:rPr>
          <w:rFonts w:eastAsia="標楷體"/>
        </w:rPr>
        <w:t>Hyperledger</w:t>
      </w:r>
      <w:r w:rsidRPr="006D3E9A">
        <w:rPr>
          <w:rFonts w:eastAsia="標楷體"/>
          <w:spacing w:val="-5"/>
        </w:rPr>
        <w:t xml:space="preserve"> </w:t>
      </w:r>
      <w:r w:rsidRPr="006D3E9A">
        <w:rPr>
          <w:rFonts w:eastAsia="標楷體"/>
        </w:rPr>
        <w:t>Fabric</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track</w:t>
      </w:r>
      <w:r w:rsidRPr="006D3E9A">
        <w:rPr>
          <w:rFonts w:eastAsia="標楷體"/>
          <w:spacing w:val="-5"/>
        </w:rPr>
        <w:t xml:space="preserve"> </w:t>
      </w:r>
      <w:r w:rsidRPr="006D3E9A">
        <w:rPr>
          <w:rFonts w:eastAsia="標楷體"/>
        </w:rPr>
        <w:t>transactions</w:t>
      </w:r>
      <w:r w:rsidRPr="006D3E9A">
        <w:rPr>
          <w:rFonts w:eastAsia="標楷體"/>
          <w:spacing w:val="-4"/>
        </w:rPr>
        <w:t xml:space="preserve"> </w:t>
      </w:r>
      <w:r w:rsidRPr="006D3E9A">
        <w:rPr>
          <w:rFonts w:eastAsia="標楷體"/>
        </w:rPr>
        <w:t>for</w:t>
      </w:r>
      <w:r w:rsidRPr="006D3E9A">
        <w:rPr>
          <w:rFonts w:eastAsia="標楷體"/>
          <w:spacing w:val="-5"/>
        </w:rPr>
        <w:t xml:space="preserve"> </w:t>
      </w:r>
      <w:r w:rsidRPr="006D3E9A">
        <w:rPr>
          <w:rFonts w:eastAsia="標楷體"/>
        </w:rPr>
        <w:t>short-term</w:t>
      </w:r>
      <w:r w:rsidRPr="006D3E9A">
        <w:rPr>
          <w:rFonts w:eastAsia="標楷體"/>
          <w:spacing w:val="-5"/>
        </w:rPr>
        <w:t xml:space="preserve"> </w:t>
      </w:r>
      <w:r w:rsidRPr="006D3E9A">
        <w:rPr>
          <w:rFonts w:eastAsia="標楷體"/>
        </w:rPr>
        <w:t>events,</w:t>
      </w:r>
      <w:r w:rsidRPr="006D3E9A">
        <w:rPr>
          <w:rFonts w:eastAsia="標楷體"/>
          <w:spacing w:val="-5"/>
        </w:rPr>
        <w:t xml:space="preserve"> </w:t>
      </w:r>
      <w:r w:rsidRPr="006D3E9A">
        <w:rPr>
          <w:rFonts w:eastAsia="標楷體"/>
        </w:rPr>
        <w:t>using Taipei</w:t>
      </w:r>
      <w:r w:rsidRPr="006D3E9A">
        <w:rPr>
          <w:rFonts w:eastAsia="標楷體"/>
          <w:spacing w:val="-13"/>
        </w:rPr>
        <w:t xml:space="preserve"> </w:t>
      </w:r>
      <w:r w:rsidRPr="006D3E9A">
        <w:rPr>
          <w:rFonts w:eastAsia="標楷體"/>
        </w:rPr>
        <w:t>International</w:t>
      </w:r>
      <w:r w:rsidRPr="006D3E9A">
        <w:rPr>
          <w:rFonts w:eastAsia="標楷體"/>
          <w:spacing w:val="-13"/>
        </w:rPr>
        <w:t xml:space="preserve"> </w:t>
      </w:r>
      <w:r w:rsidRPr="006D3E9A">
        <w:rPr>
          <w:rFonts w:eastAsia="標楷體"/>
        </w:rPr>
        <w:t>Travel</w:t>
      </w:r>
      <w:r w:rsidRPr="006D3E9A">
        <w:rPr>
          <w:rFonts w:eastAsia="標楷體"/>
          <w:spacing w:val="-13"/>
        </w:rPr>
        <w:t xml:space="preserve"> </w:t>
      </w:r>
      <w:r w:rsidRPr="006D3E9A">
        <w:rPr>
          <w:rFonts w:eastAsia="標楷體"/>
        </w:rPr>
        <w:t>Fair</w:t>
      </w:r>
      <w:r w:rsidRPr="006D3E9A">
        <w:rPr>
          <w:rFonts w:eastAsia="標楷體"/>
          <w:spacing w:val="-13"/>
        </w:rPr>
        <w:t xml:space="preserve"> </w:t>
      </w:r>
      <w:r w:rsidRPr="006D3E9A">
        <w:rPr>
          <w:rFonts w:eastAsia="標楷體"/>
        </w:rPr>
        <w:t>(ITF)</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example,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takes</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further</w:t>
      </w:r>
      <w:r w:rsidRPr="006D3E9A">
        <w:rPr>
          <w:rFonts w:eastAsia="標楷體"/>
          <w:spacing w:val="-13"/>
        </w:rPr>
        <w:t xml:space="preserve"> </w:t>
      </w:r>
      <w:r w:rsidRPr="006D3E9A">
        <w:rPr>
          <w:rFonts w:eastAsia="標楷體"/>
        </w:rPr>
        <w:t>step</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 xml:space="preserve">develop an Ansible playbook for automatically setting up </w:t>
      </w:r>
      <w:proofErr w:type="spellStart"/>
      <w:r w:rsidRPr="006D3E9A">
        <w:rPr>
          <w:rFonts w:eastAsia="標楷體"/>
        </w:rPr>
        <w:t>DApp</w:t>
      </w:r>
      <w:proofErr w:type="spellEnd"/>
      <w:r w:rsidRPr="006D3E9A">
        <w:rPr>
          <w:rFonts w:eastAsia="標楷體"/>
        </w:rPr>
        <w:t xml:space="preserve"> servers and configuring a </w:t>
      </w:r>
      <w:proofErr w:type="spellStart"/>
      <w:r w:rsidRPr="006D3E9A">
        <w:rPr>
          <w:rFonts w:eastAsia="標楷體"/>
        </w:rPr>
        <w:t>HAproxy</w:t>
      </w:r>
      <w:proofErr w:type="spellEnd"/>
      <w:r w:rsidRPr="006D3E9A">
        <w:rPr>
          <w:rFonts w:eastAsia="標楷體"/>
        </w:rPr>
        <w:t xml:space="preserve"> server for load balancing.</w:t>
      </w:r>
    </w:p>
    <w:p w14:paraId="1D7BD488" w14:textId="77777777" w:rsidR="005833E1" w:rsidRPr="006D3E9A" w:rsidRDefault="005833E1">
      <w:pPr>
        <w:spacing w:line="480" w:lineRule="auto"/>
        <w:jc w:val="both"/>
        <w:rPr>
          <w:rFonts w:eastAsia="標楷體"/>
        </w:rPr>
        <w:sectPr w:rsidR="005833E1" w:rsidRPr="006D3E9A">
          <w:headerReference w:type="even" r:id="rId33"/>
          <w:headerReference w:type="default" r:id="rId34"/>
          <w:pgSz w:w="11900" w:h="16840"/>
          <w:pgMar w:top="1080" w:right="460" w:bottom="280" w:left="460" w:header="862" w:footer="0" w:gutter="0"/>
          <w:pgNumType w:start="1"/>
          <w:cols w:space="720"/>
        </w:sectPr>
      </w:pPr>
    </w:p>
    <w:p w14:paraId="3295337C" w14:textId="77777777" w:rsidR="005833E1" w:rsidRPr="006D3E9A" w:rsidRDefault="005833E1">
      <w:pPr>
        <w:pStyle w:val="a3"/>
        <w:spacing w:before="30"/>
        <w:rPr>
          <w:rFonts w:eastAsia="標楷體"/>
          <w:sz w:val="28"/>
        </w:rPr>
      </w:pPr>
    </w:p>
    <w:p w14:paraId="20E4D9DD" w14:textId="77777777" w:rsidR="005833E1" w:rsidRPr="006D3E9A" w:rsidRDefault="00000000">
      <w:pPr>
        <w:pStyle w:val="3"/>
        <w:numPr>
          <w:ilvl w:val="1"/>
          <w:numId w:val="5"/>
        </w:numPr>
        <w:tabs>
          <w:tab w:val="left" w:pos="1753"/>
        </w:tabs>
        <w:ind w:left="1753" w:hanging="418"/>
        <w:rPr>
          <w:rFonts w:eastAsia="標楷體"/>
        </w:rPr>
      </w:pPr>
      <w:bookmarkStart w:id="301" w:name="_TOC_250020"/>
      <w:r w:rsidRPr="006D3E9A">
        <w:rPr>
          <w:rFonts w:eastAsia="標楷體"/>
        </w:rPr>
        <w:t>Research</w:t>
      </w:r>
      <w:r w:rsidRPr="006D3E9A">
        <w:rPr>
          <w:rFonts w:eastAsia="標楷體"/>
          <w:spacing w:val="-16"/>
        </w:rPr>
        <w:t xml:space="preserve"> </w:t>
      </w:r>
      <w:bookmarkEnd w:id="301"/>
      <w:r w:rsidRPr="006D3E9A">
        <w:rPr>
          <w:rFonts w:eastAsia="標楷體"/>
          <w:spacing w:val="-2"/>
        </w:rPr>
        <w:t>Limitation</w:t>
      </w:r>
    </w:p>
    <w:p w14:paraId="0686C782" w14:textId="77777777" w:rsidR="005833E1" w:rsidRPr="006D3E9A" w:rsidRDefault="005833E1">
      <w:pPr>
        <w:pStyle w:val="a3"/>
        <w:spacing w:before="66"/>
        <w:rPr>
          <w:rFonts w:eastAsia="標楷體"/>
          <w:b/>
          <w:sz w:val="28"/>
        </w:rPr>
      </w:pPr>
    </w:p>
    <w:p w14:paraId="7BA07FF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30080" behindDoc="0" locked="0" layoutInCell="1" allowOverlap="1" wp14:anchorId="4CCCC181" wp14:editId="4754E9A1">
            <wp:simplePos x="0" y="0"/>
            <wp:positionH relativeFrom="page">
              <wp:posOffset>359806</wp:posOffset>
            </wp:positionH>
            <wp:positionV relativeFrom="paragraph">
              <wp:posOffset>564831</wp:posOffset>
            </wp:positionV>
            <wp:extent cx="6837678" cy="6837677"/>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 a more integrated data. The possible future work directions are discussed in the conclusion section.</w:t>
      </w:r>
    </w:p>
    <w:p w14:paraId="575B353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time used for developing and testing the </w:t>
      </w:r>
      <w:proofErr w:type="spellStart"/>
      <w:r w:rsidRPr="006D3E9A">
        <w:rPr>
          <w:rFonts w:eastAsia="標楷體"/>
        </w:rPr>
        <w:t>DApp</w:t>
      </w:r>
      <w:proofErr w:type="spellEnd"/>
      <w:r w:rsidRPr="006D3E9A">
        <w:rPr>
          <w:rFonts w:eastAsia="標楷體"/>
        </w:rPr>
        <w:t xml:space="preserve"> user interface, configuring Ansible remote users on each machine, and the setup of the Zabbix monitoring server is not recorded within the tables, and the time required for a full run of the Ansible playbook</w:t>
      </w:r>
      <w:r w:rsidRPr="006D3E9A">
        <w:rPr>
          <w:rFonts w:eastAsia="標楷體"/>
          <w:spacing w:val="-1"/>
        </w:rPr>
        <w:t xml:space="preserve"> </w:t>
      </w:r>
      <w:r w:rsidRPr="006D3E9A">
        <w:rPr>
          <w:rFonts w:eastAsia="標楷體"/>
        </w:rPr>
        <w:t>depends</w:t>
      </w:r>
      <w:r w:rsidRPr="006D3E9A">
        <w:rPr>
          <w:rFonts w:eastAsia="標楷體"/>
          <w:spacing w:val="-1"/>
        </w:rPr>
        <w:t xml:space="preserve"> </w:t>
      </w:r>
      <w:r w:rsidRPr="006D3E9A">
        <w:rPr>
          <w:rFonts w:eastAsia="標楷體"/>
        </w:rPr>
        <w:t>on</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speed</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internet,</w:t>
      </w:r>
      <w:r w:rsidRPr="006D3E9A">
        <w:rPr>
          <w:rFonts w:eastAsia="標楷體"/>
          <w:spacing w:val="-1"/>
        </w:rPr>
        <w:t xml:space="preserve"> </w:t>
      </w:r>
      <w:r w:rsidRPr="006D3E9A">
        <w:rPr>
          <w:rFonts w:eastAsia="標楷體"/>
        </w:rPr>
        <w:t>program</w:t>
      </w:r>
      <w:r w:rsidRPr="006D3E9A">
        <w:rPr>
          <w:rFonts w:eastAsia="標楷體"/>
          <w:spacing w:val="-1"/>
        </w:rPr>
        <w:t xml:space="preserve"> </w:t>
      </w:r>
      <w:r w:rsidRPr="006D3E9A">
        <w:rPr>
          <w:rFonts w:eastAsia="標楷體"/>
        </w:rPr>
        <w:t>dependencies,</w:t>
      </w:r>
      <w:r w:rsidRPr="006D3E9A">
        <w:rPr>
          <w:rFonts w:eastAsia="標楷體"/>
          <w:spacing w:val="-1"/>
        </w:rPr>
        <w:t xml:space="preserve"> </w:t>
      </w:r>
      <w:r w:rsidRPr="006D3E9A">
        <w:rPr>
          <w:rFonts w:eastAsia="標楷體"/>
        </w:rPr>
        <w:t>and</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state</w:t>
      </w:r>
      <w:r w:rsidRPr="006D3E9A">
        <w:rPr>
          <w:rFonts w:eastAsia="標楷體"/>
          <w:spacing w:val="-1"/>
        </w:rPr>
        <w:t xml:space="preserve"> </w:t>
      </w:r>
      <w:r w:rsidRPr="006D3E9A">
        <w:rPr>
          <w:rFonts w:eastAsia="標楷體"/>
        </w:rPr>
        <w:t>of the servers.</w:t>
      </w:r>
    </w:p>
    <w:p w14:paraId="6114BE2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3D04CE3" w14:textId="77777777" w:rsidR="005833E1" w:rsidRPr="006D3E9A" w:rsidRDefault="005833E1">
      <w:pPr>
        <w:pStyle w:val="a3"/>
        <w:spacing w:before="30"/>
        <w:rPr>
          <w:rFonts w:eastAsia="標楷體"/>
          <w:sz w:val="28"/>
        </w:rPr>
      </w:pPr>
    </w:p>
    <w:p w14:paraId="1922956E" w14:textId="77777777" w:rsidR="005833E1" w:rsidRPr="006D3E9A" w:rsidRDefault="00000000">
      <w:pPr>
        <w:pStyle w:val="3"/>
        <w:numPr>
          <w:ilvl w:val="1"/>
          <w:numId w:val="5"/>
        </w:numPr>
        <w:tabs>
          <w:tab w:val="left" w:pos="1748"/>
        </w:tabs>
        <w:ind w:left="1748" w:hanging="413"/>
        <w:rPr>
          <w:rFonts w:eastAsia="標楷體"/>
        </w:rPr>
      </w:pPr>
      <w:bookmarkStart w:id="302" w:name="_TOC_250019"/>
      <w:r w:rsidRPr="006D3E9A">
        <w:rPr>
          <w:rFonts w:eastAsia="標楷體"/>
        </w:rPr>
        <w:t>Thesis</w:t>
      </w:r>
      <w:r w:rsidRPr="006D3E9A">
        <w:rPr>
          <w:rFonts w:eastAsia="標楷體"/>
          <w:spacing w:val="-7"/>
        </w:rPr>
        <w:t xml:space="preserve"> </w:t>
      </w:r>
      <w:bookmarkEnd w:id="302"/>
      <w:r w:rsidRPr="006D3E9A">
        <w:rPr>
          <w:rFonts w:eastAsia="標楷體"/>
          <w:spacing w:val="-2"/>
        </w:rPr>
        <w:t>Organization</w:t>
      </w:r>
    </w:p>
    <w:p w14:paraId="5ECB6544" w14:textId="77777777" w:rsidR="005833E1" w:rsidRPr="006D3E9A" w:rsidRDefault="005833E1">
      <w:pPr>
        <w:pStyle w:val="a3"/>
        <w:spacing w:before="66"/>
        <w:rPr>
          <w:rFonts w:eastAsia="標楷體"/>
          <w:b/>
          <w:sz w:val="28"/>
        </w:rPr>
      </w:pPr>
    </w:p>
    <w:p w14:paraId="3BF8C668"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1104" behindDoc="0" locked="0" layoutInCell="1" allowOverlap="1" wp14:anchorId="3462B940" wp14:editId="1F93A9E5">
                <wp:simplePos x="0" y="0"/>
                <wp:positionH relativeFrom="page">
                  <wp:posOffset>359806</wp:posOffset>
                </wp:positionH>
                <wp:positionV relativeFrom="paragraph">
                  <wp:posOffset>564831</wp:posOffset>
                </wp:positionV>
                <wp:extent cx="6837680" cy="697738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977380"/>
                          <a:chOff x="0" y="0"/>
                          <a:chExt cx="6837680" cy="6977380"/>
                        </a:xfrm>
                      </wpg:grpSpPr>
                      <pic:pic xmlns:pic="http://schemas.openxmlformats.org/drawingml/2006/picture">
                        <pic:nvPicPr>
                          <pic:cNvPr id="46" name="Image 46"/>
                          <pic:cNvPicPr/>
                        </pic:nvPicPr>
                        <pic:blipFill>
                          <a:blip r:embed="rId35" cstate="print"/>
                          <a:stretch>
                            <a:fillRect/>
                          </a:stretch>
                        </pic:blipFill>
                        <pic:spPr>
                          <a:xfrm>
                            <a:off x="1951593" y="3289919"/>
                            <a:ext cx="2929254" cy="3686949"/>
                          </a:xfrm>
                          <a:prstGeom prst="rect">
                            <a:avLst/>
                          </a:prstGeom>
                        </pic:spPr>
                      </pic:pic>
                      <pic:pic xmlns:pic="http://schemas.openxmlformats.org/drawingml/2006/picture">
                        <pic:nvPicPr>
                          <pic:cNvPr id="47" name="Image 4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080EC658" id="Group 45" o:spid="_x0000_s1026" style="position:absolute;margin-left:28.35pt;margin-top:44.45pt;width:538.4pt;height:549.4pt;z-index:251631104;mso-wrap-distance-left:0;mso-wrap-distance-right:0;mso-position-horizontal-relative:page" coordsize="68376,6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left:19515;top:32899;width:29293;height:3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">
                  <v:imagedata r:id="rId36" o:title=""/>
                </v:shape>
                <v:shape id="Image 4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">
                  <v:imagedata r:id="rId37" o:title=""/>
                </v:shape>
                <w10:wrap anchorx="page"/>
              </v:group>
            </w:pict>
          </mc:Fallback>
        </mc:AlternateContent>
      </w:r>
      <w:r w:rsidRPr="006D3E9A">
        <w:rPr>
          <w:rFonts w:eastAsia="標楷體"/>
        </w:rPr>
        <w:t xml:space="preserve">The present paper is divided into five chapters, starting with an introduction of research motivation and purposes, thesis organization, and glossary of terms. The second section is a literature review and related works, covering the topics of Blockchain, Ansible, Docker, </w:t>
      </w:r>
      <w:proofErr w:type="spellStart"/>
      <w:r w:rsidRPr="006D3E9A">
        <w:rPr>
          <w:rFonts w:eastAsia="標楷體"/>
        </w:rPr>
        <w:t>DApp</w:t>
      </w:r>
      <w:proofErr w:type="spellEnd"/>
      <w:r w:rsidRPr="006D3E9A">
        <w:rPr>
          <w:rFonts w:eastAsia="標楷體"/>
        </w:rPr>
        <w:t xml:space="preserve"> user interface, </w:t>
      </w:r>
      <w:proofErr w:type="spellStart"/>
      <w:r w:rsidRPr="006D3E9A">
        <w:rPr>
          <w:rFonts w:eastAsia="標楷體"/>
        </w:rPr>
        <w:t>HAproxy</w:t>
      </w:r>
      <w:proofErr w:type="spellEnd"/>
      <w:r w:rsidRPr="006D3E9A">
        <w:rPr>
          <w:rFonts w:eastAsia="標楷體"/>
        </w:rPr>
        <w:t>, and design science research. The third chapter, research methods, covers how the design of the present paper follows the seven design science research guidelines, this section also includes the testing environment setup and the benchmarking tools used to evaluate the performance, together with the monitoring tools used in this thesis. The fourth section covers the results - a Zabbix server for monitoring purposes, the designed Ansible playbook, and the evaluation of the servers. The fifth chapter is the conclusion.</w:t>
      </w:r>
    </w:p>
    <w:p w14:paraId="51E0626A" w14:textId="77777777" w:rsidR="005833E1" w:rsidRPr="006D3E9A" w:rsidRDefault="005833E1">
      <w:pPr>
        <w:pStyle w:val="a3"/>
        <w:rPr>
          <w:rFonts w:eastAsia="標楷體"/>
        </w:rPr>
      </w:pPr>
    </w:p>
    <w:p w14:paraId="282C6629" w14:textId="77777777" w:rsidR="005833E1" w:rsidRPr="006D3E9A" w:rsidRDefault="005833E1">
      <w:pPr>
        <w:pStyle w:val="a3"/>
        <w:rPr>
          <w:rFonts w:eastAsia="標楷體"/>
        </w:rPr>
      </w:pPr>
    </w:p>
    <w:p w14:paraId="4A57EAB7" w14:textId="77777777" w:rsidR="005833E1" w:rsidRPr="006D3E9A" w:rsidRDefault="005833E1">
      <w:pPr>
        <w:pStyle w:val="a3"/>
        <w:rPr>
          <w:rFonts w:eastAsia="標楷體"/>
        </w:rPr>
      </w:pPr>
    </w:p>
    <w:p w14:paraId="29D454AF" w14:textId="77777777" w:rsidR="005833E1" w:rsidRPr="006D3E9A" w:rsidRDefault="005833E1">
      <w:pPr>
        <w:pStyle w:val="a3"/>
        <w:rPr>
          <w:rFonts w:eastAsia="標楷體"/>
        </w:rPr>
      </w:pPr>
    </w:p>
    <w:p w14:paraId="51C18E1F" w14:textId="77777777" w:rsidR="005833E1" w:rsidRPr="006D3E9A" w:rsidRDefault="005833E1">
      <w:pPr>
        <w:pStyle w:val="a3"/>
        <w:rPr>
          <w:rFonts w:eastAsia="標楷體"/>
        </w:rPr>
      </w:pPr>
    </w:p>
    <w:p w14:paraId="09761F38" w14:textId="77777777" w:rsidR="005833E1" w:rsidRPr="006D3E9A" w:rsidRDefault="005833E1">
      <w:pPr>
        <w:pStyle w:val="a3"/>
        <w:rPr>
          <w:rFonts w:eastAsia="標楷體"/>
        </w:rPr>
      </w:pPr>
    </w:p>
    <w:p w14:paraId="139866A9" w14:textId="77777777" w:rsidR="005833E1" w:rsidRPr="006D3E9A" w:rsidRDefault="005833E1">
      <w:pPr>
        <w:pStyle w:val="a3"/>
        <w:rPr>
          <w:rFonts w:eastAsia="標楷體"/>
        </w:rPr>
      </w:pPr>
    </w:p>
    <w:p w14:paraId="58A72787" w14:textId="77777777" w:rsidR="005833E1" w:rsidRPr="006D3E9A" w:rsidRDefault="005833E1">
      <w:pPr>
        <w:pStyle w:val="a3"/>
        <w:rPr>
          <w:rFonts w:eastAsia="標楷體"/>
        </w:rPr>
      </w:pPr>
    </w:p>
    <w:p w14:paraId="1FA4407C" w14:textId="77777777" w:rsidR="005833E1" w:rsidRPr="006D3E9A" w:rsidRDefault="005833E1">
      <w:pPr>
        <w:pStyle w:val="a3"/>
        <w:rPr>
          <w:rFonts w:eastAsia="標楷體"/>
        </w:rPr>
      </w:pPr>
    </w:p>
    <w:p w14:paraId="7B4A91BC" w14:textId="77777777" w:rsidR="005833E1" w:rsidRPr="006D3E9A" w:rsidRDefault="005833E1">
      <w:pPr>
        <w:pStyle w:val="a3"/>
        <w:rPr>
          <w:rFonts w:eastAsia="標楷體"/>
        </w:rPr>
      </w:pPr>
    </w:p>
    <w:p w14:paraId="76C5DE71" w14:textId="77777777" w:rsidR="005833E1" w:rsidRPr="006D3E9A" w:rsidRDefault="005833E1">
      <w:pPr>
        <w:pStyle w:val="a3"/>
        <w:rPr>
          <w:rFonts w:eastAsia="標楷體"/>
        </w:rPr>
      </w:pPr>
    </w:p>
    <w:p w14:paraId="1FF38CB7" w14:textId="77777777" w:rsidR="005833E1" w:rsidRPr="006D3E9A" w:rsidRDefault="005833E1">
      <w:pPr>
        <w:pStyle w:val="a3"/>
        <w:rPr>
          <w:rFonts w:eastAsia="標楷體"/>
        </w:rPr>
      </w:pPr>
    </w:p>
    <w:p w14:paraId="5D69FF1A" w14:textId="77777777" w:rsidR="005833E1" w:rsidRPr="006D3E9A" w:rsidRDefault="005833E1">
      <w:pPr>
        <w:pStyle w:val="a3"/>
        <w:rPr>
          <w:rFonts w:eastAsia="標楷體"/>
        </w:rPr>
      </w:pPr>
    </w:p>
    <w:p w14:paraId="466C723E" w14:textId="77777777" w:rsidR="005833E1" w:rsidRPr="006D3E9A" w:rsidRDefault="005833E1">
      <w:pPr>
        <w:pStyle w:val="a3"/>
        <w:rPr>
          <w:rFonts w:eastAsia="標楷體"/>
        </w:rPr>
      </w:pPr>
    </w:p>
    <w:p w14:paraId="4967A0A5" w14:textId="77777777" w:rsidR="005833E1" w:rsidRPr="006D3E9A" w:rsidRDefault="005833E1">
      <w:pPr>
        <w:pStyle w:val="a3"/>
        <w:rPr>
          <w:rFonts w:eastAsia="標楷體"/>
        </w:rPr>
      </w:pPr>
    </w:p>
    <w:p w14:paraId="278AB7E7" w14:textId="77777777" w:rsidR="005833E1" w:rsidRPr="006D3E9A" w:rsidRDefault="005833E1">
      <w:pPr>
        <w:pStyle w:val="a3"/>
        <w:rPr>
          <w:rFonts w:eastAsia="標楷體"/>
        </w:rPr>
      </w:pPr>
    </w:p>
    <w:p w14:paraId="0FBDEA38" w14:textId="77777777" w:rsidR="005833E1" w:rsidRPr="006D3E9A" w:rsidRDefault="005833E1">
      <w:pPr>
        <w:pStyle w:val="a3"/>
        <w:rPr>
          <w:rFonts w:eastAsia="標楷體"/>
        </w:rPr>
      </w:pPr>
    </w:p>
    <w:p w14:paraId="03CF1CE5" w14:textId="77777777" w:rsidR="005833E1" w:rsidRPr="006D3E9A" w:rsidRDefault="005833E1">
      <w:pPr>
        <w:pStyle w:val="a3"/>
        <w:rPr>
          <w:rFonts w:eastAsia="標楷體"/>
        </w:rPr>
      </w:pPr>
    </w:p>
    <w:p w14:paraId="3B9439A9" w14:textId="77777777" w:rsidR="005833E1" w:rsidRPr="006D3E9A" w:rsidRDefault="005833E1">
      <w:pPr>
        <w:pStyle w:val="a3"/>
        <w:rPr>
          <w:rFonts w:eastAsia="標楷體"/>
        </w:rPr>
      </w:pPr>
    </w:p>
    <w:p w14:paraId="4074D246" w14:textId="77777777" w:rsidR="005833E1" w:rsidRPr="006D3E9A" w:rsidRDefault="005833E1">
      <w:pPr>
        <w:pStyle w:val="a3"/>
        <w:rPr>
          <w:rFonts w:eastAsia="標楷體"/>
        </w:rPr>
      </w:pPr>
    </w:p>
    <w:p w14:paraId="5CB3A504" w14:textId="77777777" w:rsidR="005833E1" w:rsidRPr="006D3E9A" w:rsidRDefault="005833E1">
      <w:pPr>
        <w:pStyle w:val="a3"/>
        <w:rPr>
          <w:rFonts w:eastAsia="標楷體"/>
        </w:rPr>
      </w:pPr>
    </w:p>
    <w:p w14:paraId="72CE5F45" w14:textId="77777777" w:rsidR="005833E1" w:rsidRPr="006D3E9A" w:rsidRDefault="005833E1">
      <w:pPr>
        <w:pStyle w:val="a3"/>
        <w:rPr>
          <w:rFonts w:eastAsia="標楷體"/>
        </w:rPr>
      </w:pPr>
    </w:p>
    <w:p w14:paraId="7229CB94" w14:textId="77777777" w:rsidR="005833E1" w:rsidRPr="006D3E9A" w:rsidRDefault="005833E1">
      <w:pPr>
        <w:pStyle w:val="a3"/>
        <w:rPr>
          <w:rFonts w:eastAsia="標楷體"/>
        </w:rPr>
      </w:pPr>
    </w:p>
    <w:p w14:paraId="4873F429" w14:textId="77777777" w:rsidR="005833E1" w:rsidRPr="006D3E9A" w:rsidRDefault="005833E1">
      <w:pPr>
        <w:pStyle w:val="a3"/>
        <w:spacing w:before="10"/>
        <w:rPr>
          <w:rFonts w:eastAsia="標楷體"/>
        </w:rPr>
      </w:pPr>
    </w:p>
    <w:p w14:paraId="236AAB6D" w14:textId="03CD559D" w:rsidR="005833E1" w:rsidRPr="006D3E9A" w:rsidRDefault="00000000">
      <w:pPr>
        <w:pStyle w:val="a3"/>
        <w:ind w:left="409" w:right="408"/>
        <w:jc w:val="center"/>
        <w:rPr>
          <w:rFonts w:eastAsia="標楷體"/>
        </w:rPr>
      </w:pPr>
      <w:commentRangeStart w:id="303"/>
      <w:r w:rsidRPr="008A69B7">
        <w:rPr>
          <w:rFonts w:eastAsia="標楷體"/>
          <w:i/>
          <w:iCs/>
          <w:rPrChange w:id="304" w:author="190498 lily" w:date="2023-11-22T14:59:00Z">
            <w:rPr>
              <w:rFonts w:eastAsia="標楷體"/>
            </w:rPr>
          </w:rPrChange>
        </w:rPr>
        <w:t>Fi</w:t>
      </w:r>
      <w:r w:rsidRPr="008A69B7">
        <w:rPr>
          <w:rFonts w:eastAsia="標楷體"/>
          <w:i/>
          <w:iCs/>
          <w:rPrChange w:id="305" w:author="190498 lily" w:date="2023-11-22T15:01:00Z">
            <w:rPr>
              <w:rFonts w:eastAsia="標楷體"/>
            </w:rPr>
          </w:rPrChange>
        </w:rPr>
        <w:t>gure</w:t>
      </w:r>
      <w:r w:rsidRPr="008A69B7">
        <w:rPr>
          <w:rFonts w:eastAsia="標楷體"/>
          <w:i/>
          <w:iCs/>
          <w:spacing w:val="-2"/>
          <w:rPrChange w:id="306" w:author="190498 lily" w:date="2023-11-22T15:01:00Z">
            <w:rPr>
              <w:rFonts w:eastAsia="標楷體"/>
              <w:spacing w:val="-2"/>
            </w:rPr>
          </w:rPrChange>
        </w:rPr>
        <w:t xml:space="preserve"> </w:t>
      </w:r>
      <w:r w:rsidRPr="008A69B7">
        <w:rPr>
          <w:rFonts w:eastAsia="標楷體"/>
          <w:i/>
          <w:iCs/>
          <w:rPrChange w:id="307" w:author="190498 lily" w:date="2023-11-22T15:01:00Z">
            <w:rPr>
              <w:rFonts w:eastAsia="標楷體"/>
            </w:rPr>
          </w:rPrChange>
        </w:rPr>
        <w:t>1</w:t>
      </w:r>
      <w:ins w:id="308" w:author="190498 lily" w:date="2023-11-22T15:07:00Z">
        <w:r w:rsidR="00200D54">
          <w:rPr>
            <w:rFonts w:eastAsia="標楷體" w:hint="eastAsia"/>
            <w:i/>
            <w:iCs/>
            <w:lang w:eastAsia="zh-TW"/>
          </w:rPr>
          <w:t>.</w:t>
        </w:r>
      </w:ins>
      <w:ins w:id="309" w:author="190498 lily" w:date="2023-11-22T15:01:00Z">
        <w:r w:rsidR="008A69B7" w:rsidRPr="008A69B7">
          <w:rPr>
            <w:rFonts w:eastAsia="標楷體"/>
            <w:i/>
            <w:iCs/>
            <w:lang w:eastAsia="zh-TW"/>
            <w:rPrChange w:id="310" w:author="190498 lily" w:date="2023-11-22T15:01:00Z">
              <w:rPr>
                <w:rFonts w:eastAsia="標楷體"/>
                <w:lang w:eastAsia="zh-TW"/>
              </w:rPr>
            </w:rPrChange>
          </w:rPr>
          <w:t>1</w:t>
        </w:r>
        <w:r w:rsidR="008A69B7">
          <w:rPr>
            <w:rFonts w:eastAsia="標楷體"/>
            <w:lang w:eastAsia="zh-TW"/>
          </w:rPr>
          <w:t xml:space="preserve"> </w:t>
        </w:r>
      </w:ins>
      <w:commentRangeEnd w:id="303"/>
      <w:ins w:id="311" w:author="190498 lily" w:date="2023-11-22T15:10:00Z">
        <w:r w:rsidR="00200D54">
          <w:rPr>
            <w:rStyle w:val="a6"/>
          </w:rPr>
          <w:commentReference w:id="303"/>
        </w:r>
      </w:ins>
      <w:del w:id="312" w:author="190498 lily" w:date="2023-11-22T14:59:00Z">
        <w:r w:rsidRPr="006D3E9A" w:rsidDel="008A69B7">
          <w:rPr>
            <w:rFonts w:eastAsia="標楷體"/>
          </w:rPr>
          <w:delText>:</w:delText>
        </w:r>
      </w:del>
      <w:r w:rsidRPr="006D3E9A">
        <w:rPr>
          <w:rFonts w:eastAsia="標楷體"/>
          <w:spacing w:val="-5"/>
        </w:rPr>
        <w:t xml:space="preserve"> </w:t>
      </w:r>
      <w:r w:rsidRPr="006D3E9A">
        <w:rPr>
          <w:rFonts w:eastAsia="標楷體"/>
        </w:rPr>
        <w:t xml:space="preserve">Thesis </w:t>
      </w:r>
      <w:r w:rsidRPr="006D3E9A">
        <w:rPr>
          <w:rFonts w:eastAsia="標楷體"/>
          <w:spacing w:val="-2"/>
        </w:rPr>
        <w:t>Organization</w:t>
      </w:r>
    </w:p>
    <w:p w14:paraId="4E3F48F7"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CDF19CC" w14:textId="77777777" w:rsidR="005833E1" w:rsidRPr="006D3E9A" w:rsidRDefault="005833E1">
      <w:pPr>
        <w:pStyle w:val="a3"/>
        <w:spacing w:before="30"/>
        <w:rPr>
          <w:rFonts w:eastAsia="標楷體"/>
          <w:sz w:val="28"/>
        </w:rPr>
      </w:pPr>
    </w:p>
    <w:p w14:paraId="45EDA0CB" w14:textId="77777777" w:rsidR="005833E1" w:rsidRPr="006D3E9A" w:rsidRDefault="00000000">
      <w:pPr>
        <w:pStyle w:val="3"/>
        <w:numPr>
          <w:ilvl w:val="1"/>
          <w:numId w:val="5"/>
        </w:numPr>
        <w:tabs>
          <w:tab w:val="left" w:pos="1753"/>
        </w:tabs>
        <w:ind w:left="1753" w:hanging="418"/>
        <w:rPr>
          <w:rFonts w:eastAsia="標楷體"/>
        </w:rPr>
      </w:pPr>
      <w:bookmarkStart w:id="313" w:name="_TOC_250018"/>
      <w:r w:rsidRPr="006D3E9A">
        <w:rPr>
          <w:rFonts w:eastAsia="標楷體"/>
        </w:rPr>
        <w:t>Glossary</w:t>
      </w:r>
      <w:r w:rsidRPr="006D3E9A">
        <w:rPr>
          <w:rFonts w:eastAsia="標楷體"/>
          <w:spacing w:val="-7"/>
        </w:rPr>
        <w:t xml:space="preserve"> </w:t>
      </w:r>
      <w:r w:rsidRPr="006D3E9A">
        <w:rPr>
          <w:rFonts w:eastAsia="標楷體"/>
        </w:rPr>
        <w:t>of</w:t>
      </w:r>
      <w:r w:rsidRPr="006D3E9A">
        <w:rPr>
          <w:rFonts w:eastAsia="標楷體"/>
          <w:spacing w:val="-10"/>
        </w:rPr>
        <w:t xml:space="preserve"> </w:t>
      </w:r>
      <w:bookmarkEnd w:id="313"/>
      <w:r w:rsidRPr="006D3E9A">
        <w:rPr>
          <w:rFonts w:eastAsia="標楷體"/>
          <w:spacing w:val="-4"/>
        </w:rPr>
        <w:t>Terms</w:t>
      </w:r>
    </w:p>
    <w:p w14:paraId="483E64FC" w14:textId="77777777" w:rsidR="005833E1" w:rsidRPr="006D3E9A" w:rsidRDefault="005833E1">
      <w:pPr>
        <w:pStyle w:val="a3"/>
        <w:spacing w:before="66"/>
        <w:rPr>
          <w:rFonts w:eastAsia="標楷體"/>
          <w:b/>
          <w:sz w:val="28"/>
        </w:rPr>
      </w:pPr>
    </w:p>
    <w:p w14:paraId="1CB4FE33" w14:textId="77777777" w:rsidR="005833E1" w:rsidRPr="006D3E9A" w:rsidRDefault="00000000">
      <w:pPr>
        <w:pStyle w:val="a3"/>
        <w:ind w:left="1335"/>
        <w:rPr>
          <w:rFonts w:eastAsia="標楷體"/>
        </w:rPr>
      </w:pPr>
      <w:r w:rsidRPr="006D3E9A">
        <w:rPr>
          <w:rFonts w:eastAsia="標楷體"/>
        </w:rPr>
        <w:t>Apache</w:t>
      </w:r>
      <w:r w:rsidRPr="006D3E9A">
        <w:rPr>
          <w:rFonts w:eastAsia="標楷體"/>
          <w:spacing w:val="-4"/>
        </w:rPr>
        <w:t xml:space="preserve"> </w:t>
      </w:r>
      <w:r w:rsidRPr="006D3E9A">
        <w:rPr>
          <w:rFonts w:eastAsia="標楷體"/>
        </w:rPr>
        <w:t>Benchmarking</w:t>
      </w:r>
      <w:r w:rsidRPr="006D3E9A">
        <w:rPr>
          <w:rFonts w:eastAsia="標楷體"/>
          <w:spacing w:val="-2"/>
        </w:rPr>
        <w:t xml:space="preserve"> </w:t>
      </w:r>
      <w:r w:rsidRPr="006D3E9A">
        <w:rPr>
          <w:rFonts w:eastAsia="標楷體"/>
        </w:rPr>
        <w:t>tool</w:t>
      </w:r>
      <w:r w:rsidRPr="006D3E9A">
        <w:rPr>
          <w:rFonts w:eastAsia="標楷體"/>
          <w:spacing w:val="-3"/>
        </w:rPr>
        <w:t xml:space="preserve"> </w:t>
      </w:r>
      <w:r w:rsidRPr="006D3E9A">
        <w:rPr>
          <w:rFonts w:eastAsia="標楷體"/>
          <w:spacing w:val="-2"/>
        </w:rPr>
        <w:t>(AB):</w:t>
      </w:r>
    </w:p>
    <w:p w14:paraId="6688BE85" w14:textId="77777777" w:rsidR="005833E1" w:rsidRPr="006D3E9A" w:rsidRDefault="005833E1">
      <w:pPr>
        <w:pStyle w:val="a3"/>
        <w:rPr>
          <w:rFonts w:eastAsia="標楷體"/>
        </w:rPr>
      </w:pPr>
    </w:p>
    <w:p w14:paraId="2701E5E9" w14:textId="77777777" w:rsidR="005833E1" w:rsidRPr="006D3E9A" w:rsidRDefault="00000000">
      <w:pPr>
        <w:pStyle w:val="a3"/>
        <w:ind w:left="1335"/>
        <w:rPr>
          <w:rFonts w:eastAsia="標楷體"/>
        </w:rPr>
      </w:pPr>
      <w:r w:rsidRPr="006D3E9A">
        <w:rPr>
          <w:rFonts w:eastAsia="標楷體"/>
          <w:noProof/>
        </w:rPr>
        <w:drawing>
          <wp:anchor distT="0" distB="0" distL="0" distR="0" simplePos="0" relativeHeight="251632128" behindDoc="0" locked="0" layoutInCell="1" allowOverlap="1" wp14:anchorId="5238107A" wp14:editId="7EE978F3">
            <wp:simplePos x="0" y="0"/>
            <wp:positionH relativeFrom="page">
              <wp:posOffset>359806</wp:posOffset>
            </wp:positionH>
            <wp:positionV relativeFrom="paragraph">
              <wp:posOffset>214341</wp:posOffset>
            </wp:positionV>
            <wp:extent cx="6837678" cy="6837677"/>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A</w:t>
      </w:r>
      <w:r w:rsidRPr="006D3E9A">
        <w:rPr>
          <w:rFonts w:eastAsia="標楷體"/>
          <w:spacing w:val="-2"/>
        </w:rPr>
        <w:t xml:space="preserve"> </w:t>
      </w:r>
      <w:r w:rsidRPr="006D3E9A">
        <w:rPr>
          <w:rFonts w:eastAsia="標楷體"/>
        </w:rPr>
        <w:t>tool</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benchmarking</w:t>
      </w:r>
      <w:r w:rsidRPr="006D3E9A">
        <w:rPr>
          <w:rFonts w:eastAsia="標楷體"/>
          <w:spacing w:val="-1"/>
        </w:rPr>
        <w:t xml:space="preserve"> </w:t>
      </w:r>
      <w:r w:rsidRPr="006D3E9A">
        <w:rPr>
          <w:rFonts w:eastAsia="標楷體"/>
        </w:rPr>
        <w:t>Apache</w:t>
      </w:r>
      <w:r w:rsidRPr="006D3E9A">
        <w:rPr>
          <w:rFonts w:eastAsia="標楷體"/>
          <w:spacing w:val="-2"/>
        </w:rPr>
        <w:t xml:space="preserve"> </w:t>
      </w:r>
      <w:r w:rsidRPr="006D3E9A">
        <w:rPr>
          <w:rFonts w:eastAsia="標楷體"/>
        </w:rPr>
        <w:t>HTTP</w:t>
      </w:r>
      <w:r w:rsidRPr="006D3E9A">
        <w:rPr>
          <w:rFonts w:eastAsia="標楷體"/>
          <w:spacing w:val="-1"/>
        </w:rPr>
        <w:t xml:space="preserve"> </w:t>
      </w:r>
      <w:r w:rsidRPr="006D3E9A">
        <w:rPr>
          <w:rFonts w:eastAsia="標楷體"/>
          <w:spacing w:val="-2"/>
        </w:rPr>
        <w:t>Servers.</w:t>
      </w:r>
    </w:p>
    <w:p w14:paraId="0EDDDD36" w14:textId="77777777" w:rsidR="005833E1" w:rsidRPr="006D3E9A" w:rsidRDefault="005833E1">
      <w:pPr>
        <w:pStyle w:val="a3"/>
        <w:rPr>
          <w:rFonts w:eastAsia="標楷體"/>
        </w:rPr>
      </w:pPr>
    </w:p>
    <w:p w14:paraId="707C119E" w14:textId="77777777" w:rsidR="005833E1" w:rsidRPr="006D3E9A" w:rsidRDefault="005833E1">
      <w:pPr>
        <w:pStyle w:val="a3"/>
        <w:rPr>
          <w:rFonts w:eastAsia="標楷體"/>
        </w:rPr>
      </w:pPr>
    </w:p>
    <w:p w14:paraId="62BCD2A8" w14:textId="77777777" w:rsidR="005833E1" w:rsidRPr="006D3E9A" w:rsidRDefault="005833E1">
      <w:pPr>
        <w:pStyle w:val="a3"/>
        <w:rPr>
          <w:rFonts w:eastAsia="標楷體"/>
        </w:rPr>
      </w:pPr>
    </w:p>
    <w:p w14:paraId="00EA6568" w14:textId="77777777" w:rsidR="005833E1" w:rsidRPr="006D3E9A" w:rsidRDefault="00000000">
      <w:pPr>
        <w:pStyle w:val="a3"/>
        <w:ind w:left="1335"/>
        <w:rPr>
          <w:rFonts w:eastAsia="標楷體"/>
        </w:rPr>
      </w:pPr>
      <w:r w:rsidRPr="006D3E9A">
        <w:rPr>
          <w:rFonts w:eastAsia="標楷體"/>
        </w:rPr>
        <w:t>Black-box</w:t>
      </w:r>
      <w:r w:rsidRPr="006D3E9A">
        <w:rPr>
          <w:rFonts w:eastAsia="標楷體"/>
          <w:spacing w:val="-3"/>
        </w:rPr>
        <w:t xml:space="preserve"> </w:t>
      </w:r>
      <w:r w:rsidRPr="006D3E9A">
        <w:rPr>
          <w:rFonts w:eastAsia="標楷體"/>
          <w:spacing w:val="-2"/>
        </w:rPr>
        <w:t>Monitoring:</w:t>
      </w:r>
    </w:p>
    <w:p w14:paraId="3B40E940" w14:textId="77777777" w:rsidR="005833E1" w:rsidRPr="006D3E9A" w:rsidRDefault="005833E1">
      <w:pPr>
        <w:pStyle w:val="a3"/>
        <w:rPr>
          <w:rFonts w:eastAsia="標楷體"/>
        </w:rPr>
      </w:pPr>
    </w:p>
    <w:p w14:paraId="44410502" w14:textId="77777777" w:rsidR="005833E1" w:rsidRPr="006D3E9A" w:rsidRDefault="00000000">
      <w:pPr>
        <w:pStyle w:val="a3"/>
        <w:spacing w:line="480" w:lineRule="auto"/>
        <w:ind w:left="1335" w:right="1336"/>
        <w:jc w:val="both"/>
        <w:rPr>
          <w:rFonts w:eastAsia="標楷體"/>
        </w:rPr>
      </w:pPr>
      <w:r w:rsidRPr="006D3E9A">
        <w:rPr>
          <w:rFonts w:eastAsia="標楷體"/>
        </w:rPr>
        <w:t>Unlike white-box monitoring, black-box monitoring is often phenomenon based, meaning that it describes the problems as they are happening.</w:t>
      </w:r>
    </w:p>
    <w:p w14:paraId="0D69EAFB" w14:textId="77777777" w:rsidR="005833E1" w:rsidRPr="006D3E9A" w:rsidRDefault="005833E1">
      <w:pPr>
        <w:pStyle w:val="a3"/>
        <w:rPr>
          <w:rFonts w:eastAsia="標楷體"/>
        </w:rPr>
      </w:pPr>
    </w:p>
    <w:p w14:paraId="33685D13" w14:textId="77777777" w:rsidR="005833E1" w:rsidRPr="006D3E9A" w:rsidRDefault="005833E1">
      <w:pPr>
        <w:pStyle w:val="a3"/>
        <w:rPr>
          <w:rFonts w:eastAsia="標楷體"/>
        </w:rPr>
      </w:pPr>
    </w:p>
    <w:p w14:paraId="45C77D17" w14:textId="77777777" w:rsidR="005833E1" w:rsidRPr="006D3E9A" w:rsidRDefault="00000000">
      <w:pPr>
        <w:pStyle w:val="a3"/>
        <w:ind w:left="1335"/>
        <w:rPr>
          <w:rFonts w:eastAsia="標楷體"/>
        </w:rPr>
      </w:pPr>
      <w:proofErr w:type="spellStart"/>
      <w:r w:rsidRPr="006D3E9A">
        <w:rPr>
          <w:rFonts w:eastAsia="標楷體"/>
          <w:spacing w:val="-2"/>
        </w:rPr>
        <w:t>Chaincode</w:t>
      </w:r>
      <w:proofErr w:type="spellEnd"/>
      <w:r w:rsidRPr="006D3E9A">
        <w:rPr>
          <w:rFonts w:eastAsia="標楷體"/>
          <w:spacing w:val="-2"/>
        </w:rPr>
        <w:t>:</w:t>
      </w:r>
    </w:p>
    <w:p w14:paraId="1116B75F" w14:textId="77777777" w:rsidR="005833E1" w:rsidRPr="006D3E9A" w:rsidRDefault="005833E1">
      <w:pPr>
        <w:pStyle w:val="a3"/>
        <w:rPr>
          <w:rFonts w:eastAsia="標楷體"/>
        </w:rPr>
      </w:pPr>
    </w:p>
    <w:p w14:paraId="2F856D16" w14:textId="77777777" w:rsidR="005833E1" w:rsidRPr="006D3E9A" w:rsidRDefault="00000000">
      <w:pPr>
        <w:pStyle w:val="a3"/>
        <w:spacing w:line="480" w:lineRule="auto"/>
        <w:ind w:left="1335" w:right="1336"/>
        <w:jc w:val="both"/>
        <w:rPr>
          <w:rFonts w:eastAsia="標楷體"/>
        </w:rPr>
      </w:pPr>
      <w:r w:rsidRPr="006D3E9A">
        <w:rPr>
          <w:rFonts w:eastAsia="標楷體"/>
        </w:rPr>
        <w:t xml:space="preserve">Equivalent to smart contract in blockchain 2.0, </w:t>
      </w:r>
      <w:proofErr w:type="spellStart"/>
      <w:r w:rsidRPr="006D3E9A">
        <w:rPr>
          <w:rFonts w:eastAsia="標楷體"/>
        </w:rPr>
        <w:t>chaincodes</w:t>
      </w:r>
      <w:proofErr w:type="spellEnd"/>
      <w:r w:rsidRPr="006D3E9A">
        <w:rPr>
          <w:rFonts w:eastAsia="標楷體"/>
        </w:rPr>
        <w:t xml:space="preserve"> define the rules of </w:t>
      </w:r>
      <w:r w:rsidRPr="006D3E9A">
        <w:rPr>
          <w:rFonts w:eastAsia="標楷體"/>
          <w:spacing w:val="-2"/>
        </w:rPr>
        <w:t>transactions.</w:t>
      </w:r>
    </w:p>
    <w:p w14:paraId="2CB6B9F6" w14:textId="77777777" w:rsidR="005833E1" w:rsidRPr="006D3E9A" w:rsidRDefault="005833E1">
      <w:pPr>
        <w:pStyle w:val="a3"/>
        <w:rPr>
          <w:rFonts w:eastAsia="標楷體"/>
        </w:rPr>
      </w:pPr>
    </w:p>
    <w:p w14:paraId="7908EB74" w14:textId="77777777" w:rsidR="005833E1" w:rsidRPr="006D3E9A" w:rsidRDefault="005833E1">
      <w:pPr>
        <w:pStyle w:val="a3"/>
        <w:rPr>
          <w:rFonts w:eastAsia="標楷體"/>
        </w:rPr>
      </w:pPr>
    </w:p>
    <w:p w14:paraId="663DC038" w14:textId="77777777" w:rsidR="005833E1" w:rsidRPr="006D3E9A" w:rsidRDefault="00000000">
      <w:pPr>
        <w:pStyle w:val="a3"/>
        <w:ind w:left="1335"/>
        <w:rPr>
          <w:rFonts w:eastAsia="標楷體"/>
        </w:rPr>
      </w:pPr>
      <w:r w:rsidRPr="006D3E9A">
        <w:rPr>
          <w:rFonts w:eastAsia="標楷體"/>
        </w:rPr>
        <w:t>Docker</w:t>
      </w:r>
      <w:r w:rsidRPr="006D3E9A">
        <w:rPr>
          <w:rFonts w:eastAsia="標楷體"/>
          <w:spacing w:val="-2"/>
        </w:rPr>
        <w:t xml:space="preserve"> </w:t>
      </w:r>
      <w:r w:rsidRPr="006D3E9A">
        <w:rPr>
          <w:rFonts w:eastAsia="標楷體"/>
          <w:spacing w:val="-4"/>
        </w:rPr>
        <w:t>Hub:</w:t>
      </w:r>
    </w:p>
    <w:p w14:paraId="6A040094" w14:textId="77777777" w:rsidR="005833E1" w:rsidRPr="006D3E9A" w:rsidRDefault="005833E1">
      <w:pPr>
        <w:pStyle w:val="a3"/>
        <w:rPr>
          <w:rFonts w:eastAsia="標楷體"/>
        </w:rPr>
      </w:pPr>
    </w:p>
    <w:p w14:paraId="36971E9C" w14:textId="77777777" w:rsidR="005833E1" w:rsidRPr="006D3E9A" w:rsidRDefault="00000000">
      <w:pPr>
        <w:pStyle w:val="a3"/>
        <w:ind w:left="1335"/>
        <w:rPr>
          <w:rFonts w:eastAsia="標楷體"/>
        </w:rPr>
      </w:pPr>
      <w:r w:rsidRPr="006D3E9A">
        <w:rPr>
          <w:rFonts w:eastAsia="標楷體"/>
        </w:rPr>
        <w:t>The</w:t>
      </w:r>
      <w:r w:rsidRPr="006D3E9A">
        <w:rPr>
          <w:rFonts w:eastAsia="標楷體"/>
          <w:spacing w:val="-5"/>
        </w:rPr>
        <w:t xml:space="preserve"> </w:t>
      </w:r>
      <w:r w:rsidRPr="006D3E9A">
        <w:rPr>
          <w:rFonts w:eastAsia="標楷體"/>
        </w:rPr>
        <w:t>largest</w:t>
      </w:r>
      <w:r w:rsidRPr="006D3E9A">
        <w:rPr>
          <w:rFonts w:eastAsia="標楷體"/>
          <w:spacing w:val="-1"/>
        </w:rPr>
        <w:t xml:space="preserve"> </w:t>
      </w:r>
      <w:r w:rsidRPr="006D3E9A">
        <w:rPr>
          <w:rFonts w:eastAsia="標楷體"/>
        </w:rPr>
        <w:t>public</w:t>
      </w:r>
      <w:r w:rsidRPr="006D3E9A">
        <w:rPr>
          <w:rFonts w:eastAsia="標楷體"/>
          <w:spacing w:val="-2"/>
        </w:rPr>
        <w:t xml:space="preserve"> </w:t>
      </w:r>
      <w:r w:rsidRPr="006D3E9A">
        <w:rPr>
          <w:rFonts w:eastAsia="標楷體"/>
        </w:rPr>
        <w:t>registry</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docker</w:t>
      </w:r>
      <w:r w:rsidRPr="006D3E9A">
        <w:rPr>
          <w:rFonts w:eastAsia="標楷體"/>
          <w:spacing w:val="-1"/>
        </w:rPr>
        <w:t xml:space="preserve"> </w:t>
      </w:r>
      <w:r w:rsidRPr="006D3E9A">
        <w:rPr>
          <w:rFonts w:eastAsia="標楷體"/>
        </w:rPr>
        <w:t>images</w:t>
      </w:r>
      <w:r w:rsidRPr="006D3E9A">
        <w:rPr>
          <w:rFonts w:eastAsia="標楷體"/>
          <w:spacing w:val="-1"/>
        </w:rPr>
        <w:t xml:space="preserve"> </w:t>
      </w:r>
      <w:r w:rsidRPr="006D3E9A">
        <w:rPr>
          <w:rFonts w:eastAsia="標楷體"/>
          <w:spacing w:val="-2"/>
        </w:rPr>
        <w:t>currently.</w:t>
      </w:r>
    </w:p>
    <w:p w14:paraId="5E7E0F47" w14:textId="77777777" w:rsidR="005833E1" w:rsidRPr="006D3E9A" w:rsidRDefault="005833E1">
      <w:pPr>
        <w:pStyle w:val="a3"/>
        <w:rPr>
          <w:rFonts w:eastAsia="標楷體"/>
        </w:rPr>
      </w:pPr>
    </w:p>
    <w:p w14:paraId="251CF102" w14:textId="77777777" w:rsidR="005833E1" w:rsidRPr="006D3E9A" w:rsidRDefault="005833E1">
      <w:pPr>
        <w:pStyle w:val="a3"/>
        <w:rPr>
          <w:rFonts w:eastAsia="標楷體"/>
        </w:rPr>
      </w:pPr>
    </w:p>
    <w:p w14:paraId="6256A7E0" w14:textId="77777777" w:rsidR="005833E1" w:rsidRPr="006D3E9A" w:rsidRDefault="005833E1">
      <w:pPr>
        <w:pStyle w:val="a3"/>
        <w:rPr>
          <w:rFonts w:eastAsia="標楷體"/>
        </w:rPr>
      </w:pPr>
    </w:p>
    <w:p w14:paraId="31732786" w14:textId="77777777" w:rsidR="005833E1" w:rsidRPr="006D3E9A" w:rsidRDefault="00000000">
      <w:pPr>
        <w:pStyle w:val="a3"/>
        <w:ind w:left="1335"/>
        <w:rPr>
          <w:rFonts w:eastAsia="標楷體"/>
        </w:rPr>
      </w:pPr>
      <w:r w:rsidRPr="006D3E9A">
        <w:rPr>
          <w:rFonts w:eastAsia="標楷體"/>
        </w:rPr>
        <w:t>Load</w:t>
      </w:r>
      <w:r w:rsidRPr="006D3E9A">
        <w:rPr>
          <w:rFonts w:eastAsia="標楷體"/>
          <w:spacing w:val="-2"/>
        </w:rPr>
        <w:t xml:space="preserve"> </w:t>
      </w:r>
      <w:r w:rsidRPr="006D3E9A">
        <w:rPr>
          <w:rFonts w:eastAsia="標楷體"/>
        </w:rPr>
        <w:t>Balancing</w:t>
      </w:r>
      <w:r w:rsidRPr="006D3E9A">
        <w:rPr>
          <w:rFonts w:eastAsia="標楷體"/>
          <w:spacing w:val="-2"/>
        </w:rPr>
        <w:t xml:space="preserve"> </w:t>
      </w:r>
      <w:r w:rsidRPr="006D3E9A">
        <w:rPr>
          <w:rFonts w:eastAsia="標楷體"/>
          <w:spacing w:val="-4"/>
        </w:rPr>
        <w:t>(LB):</w:t>
      </w:r>
    </w:p>
    <w:p w14:paraId="29C00FC8" w14:textId="77777777" w:rsidR="005833E1" w:rsidRPr="006D3E9A" w:rsidRDefault="005833E1">
      <w:pPr>
        <w:pStyle w:val="a3"/>
        <w:rPr>
          <w:rFonts w:eastAsia="標楷體"/>
        </w:rPr>
      </w:pPr>
    </w:p>
    <w:p w14:paraId="482A25CD" w14:textId="77777777" w:rsidR="005833E1" w:rsidRPr="006D3E9A" w:rsidRDefault="00000000">
      <w:pPr>
        <w:pStyle w:val="a3"/>
        <w:ind w:left="1335"/>
        <w:rPr>
          <w:rFonts w:eastAsia="標楷體"/>
        </w:rPr>
      </w:pPr>
      <w:r w:rsidRPr="006D3E9A">
        <w:rPr>
          <w:rFonts w:eastAsia="標楷體"/>
        </w:rPr>
        <w:t>A</w:t>
      </w:r>
      <w:r w:rsidRPr="006D3E9A">
        <w:rPr>
          <w:rFonts w:eastAsia="標楷體"/>
          <w:spacing w:val="-4"/>
        </w:rPr>
        <w:t xml:space="preserve"> </w:t>
      </w:r>
      <w:r w:rsidRPr="006D3E9A">
        <w:rPr>
          <w:rFonts w:eastAsia="標楷體"/>
        </w:rPr>
        <w:t>technology</w:t>
      </w:r>
      <w:r w:rsidRPr="006D3E9A">
        <w:rPr>
          <w:rFonts w:eastAsia="標楷體"/>
          <w:spacing w:val="-1"/>
        </w:rPr>
        <w:t xml:space="preserve"> </w:t>
      </w:r>
      <w:r w:rsidRPr="006D3E9A">
        <w:rPr>
          <w:rFonts w:eastAsia="標楷體"/>
        </w:rPr>
        <w:t>to</w:t>
      </w:r>
      <w:r w:rsidRPr="006D3E9A">
        <w:rPr>
          <w:rFonts w:eastAsia="標楷體"/>
          <w:spacing w:val="-2"/>
        </w:rPr>
        <w:t xml:space="preserve"> </w:t>
      </w:r>
      <w:r w:rsidRPr="006D3E9A">
        <w:rPr>
          <w:rFonts w:eastAsia="標楷體"/>
        </w:rPr>
        <w:t>prevent</w:t>
      </w:r>
      <w:r w:rsidRPr="006D3E9A">
        <w:rPr>
          <w:rFonts w:eastAsia="標楷體"/>
          <w:spacing w:val="-2"/>
        </w:rPr>
        <w:t xml:space="preserve"> </w:t>
      </w:r>
      <w:r w:rsidRPr="006D3E9A">
        <w:rPr>
          <w:rFonts w:eastAsia="標楷體"/>
        </w:rPr>
        <w:t>out</w:t>
      </w:r>
      <w:r w:rsidRPr="006D3E9A">
        <w:rPr>
          <w:rFonts w:eastAsia="標楷體"/>
          <w:spacing w:val="-3"/>
        </w:rPr>
        <w:t xml:space="preserve"> </w:t>
      </w:r>
      <w:r w:rsidRPr="006D3E9A">
        <w:rPr>
          <w:rFonts w:eastAsia="標楷體"/>
        </w:rPr>
        <w:t>of</w:t>
      </w:r>
      <w:r w:rsidRPr="006D3E9A">
        <w:rPr>
          <w:rFonts w:eastAsia="標楷體"/>
          <w:spacing w:val="-1"/>
        </w:rPr>
        <w:t xml:space="preserve"> </w:t>
      </w:r>
      <w:r w:rsidRPr="006D3E9A">
        <w:rPr>
          <w:rFonts w:eastAsia="標楷體"/>
        </w:rPr>
        <w:t>service</w:t>
      </w:r>
      <w:r w:rsidRPr="006D3E9A">
        <w:rPr>
          <w:rFonts w:eastAsia="標楷體"/>
          <w:spacing w:val="-2"/>
        </w:rPr>
        <w:t xml:space="preserve"> </w:t>
      </w:r>
      <w:r w:rsidRPr="006D3E9A">
        <w:rPr>
          <w:rFonts w:eastAsia="標楷體"/>
        </w:rPr>
        <w:t>by</w:t>
      </w:r>
      <w:r w:rsidRPr="006D3E9A">
        <w:rPr>
          <w:rFonts w:eastAsia="標楷體"/>
          <w:spacing w:val="-2"/>
        </w:rPr>
        <w:t xml:space="preserve"> </w:t>
      </w:r>
      <w:r w:rsidRPr="006D3E9A">
        <w:rPr>
          <w:rFonts w:eastAsia="標楷體"/>
        </w:rPr>
        <w:t>distributing</w:t>
      </w:r>
      <w:r w:rsidRPr="006D3E9A">
        <w:rPr>
          <w:rFonts w:eastAsia="標楷體"/>
          <w:spacing w:val="-1"/>
        </w:rPr>
        <w:t xml:space="preserve"> </w:t>
      </w:r>
      <w:r w:rsidRPr="006D3E9A">
        <w:rPr>
          <w:rFonts w:eastAsia="標楷體"/>
        </w:rPr>
        <w:t>requests</w:t>
      </w:r>
      <w:r w:rsidRPr="006D3E9A">
        <w:rPr>
          <w:rFonts w:eastAsia="標楷體"/>
          <w:spacing w:val="-2"/>
        </w:rPr>
        <w:t xml:space="preserve"> </w:t>
      </w:r>
      <w:r w:rsidRPr="006D3E9A">
        <w:rPr>
          <w:rFonts w:eastAsia="標楷體"/>
        </w:rPr>
        <w:t>onto</w:t>
      </w:r>
      <w:r w:rsidRPr="006D3E9A">
        <w:rPr>
          <w:rFonts w:eastAsia="標楷體"/>
          <w:spacing w:val="-1"/>
        </w:rPr>
        <w:t xml:space="preserve"> </w:t>
      </w:r>
      <w:r w:rsidRPr="006D3E9A">
        <w:rPr>
          <w:rFonts w:eastAsia="標楷體"/>
        </w:rPr>
        <w:t>different</w:t>
      </w:r>
      <w:r w:rsidRPr="006D3E9A">
        <w:rPr>
          <w:rFonts w:eastAsia="標楷體"/>
          <w:spacing w:val="-2"/>
        </w:rPr>
        <w:t xml:space="preserve"> servers.</w:t>
      </w:r>
    </w:p>
    <w:p w14:paraId="13F90184" w14:textId="77777777" w:rsidR="005833E1" w:rsidRPr="006D3E9A" w:rsidRDefault="005833E1">
      <w:pPr>
        <w:pStyle w:val="a3"/>
        <w:rPr>
          <w:rFonts w:eastAsia="標楷體"/>
        </w:rPr>
      </w:pPr>
    </w:p>
    <w:p w14:paraId="52BBE8D6" w14:textId="77777777" w:rsidR="005833E1" w:rsidRPr="006D3E9A" w:rsidRDefault="005833E1">
      <w:pPr>
        <w:pStyle w:val="a3"/>
        <w:spacing w:before="271"/>
        <w:rPr>
          <w:rFonts w:eastAsia="標楷體"/>
        </w:rPr>
      </w:pPr>
    </w:p>
    <w:p w14:paraId="0DE04950" w14:textId="77777777" w:rsidR="005833E1" w:rsidRPr="006D3E9A" w:rsidRDefault="00000000">
      <w:pPr>
        <w:pStyle w:val="a3"/>
        <w:spacing w:before="1"/>
        <w:ind w:left="1335"/>
        <w:rPr>
          <w:rFonts w:eastAsia="標楷體"/>
        </w:rPr>
      </w:pPr>
      <w:r w:rsidRPr="006D3E9A">
        <w:rPr>
          <w:rFonts w:eastAsia="標楷體"/>
        </w:rPr>
        <w:t>Permissioned</w:t>
      </w:r>
      <w:r w:rsidRPr="006D3E9A">
        <w:rPr>
          <w:rFonts w:eastAsia="標楷體"/>
          <w:spacing w:val="-3"/>
        </w:rPr>
        <w:t xml:space="preserve"> </w:t>
      </w:r>
      <w:r w:rsidRPr="006D3E9A">
        <w:rPr>
          <w:rFonts w:eastAsia="標楷體"/>
          <w:spacing w:val="-2"/>
        </w:rPr>
        <w:t>Blockchain:</w:t>
      </w:r>
    </w:p>
    <w:p w14:paraId="7069474B" w14:textId="77777777" w:rsidR="005833E1" w:rsidRPr="006D3E9A" w:rsidRDefault="005833E1">
      <w:pPr>
        <w:pStyle w:val="a3"/>
        <w:rPr>
          <w:rFonts w:eastAsia="標楷體"/>
        </w:rPr>
      </w:pPr>
    </w:p>
    <w:p w14:paraId="11E10228" w14:textId="77777777" w:rsidR="005833E1" w:rsidRPr="006D3E9A" w:rsidRDefault="00000000">
      <w:pPr>
        <w:pStyle w:val="a3"/>
        <w:spacing w:line="480" w:lineRule="auto"/>
        <w:ind w:left="1335" w:right="1336"/>
        <w:jc w:val="both"/>
        <w:rPr>
          <w:rFonts w:eastAsia="標楷體"/>
        </w:rPr>
      </w:pPr>
      <w:r w:rsidRPr="006D3E9A">
        <w:rPr>
          <w:rFonts w:eastAsia="標楷體"/>
        </w:rPr>
        <w:t>Similar to the idea of membership. Permissioned means the participants in such a blockchain are known. Hyperledger Fabric is one of the famous examples of permissioned blockchain.</w:t>
      </w:r>
    </w:p>
    <w:p w14:paraId="001C8064" w14:textId="77777777" w:rsidR="005833E1" w:rsidRPr="006D3E9A" w:rsidRDefault="005833E1">
      <w:pPr>
        <w:spacing w:line="480" w:lineRule="auto"/>
        <w:jc w:val="both"/>
        <w:rPr>
          <w:rFonts w:eastAsia="標楷體"/>
        </w:rPr>
        <w:sectPr w:rsidR="005833E1" w:rsidRPr="006D3E9A">
          <w:headerReference w:type="even" r:id="rId38"/>
          <w:headerReference w:type="default" r:id="rId39"/>
          <w:pgSz w:w="11900" w:h="16840"/>
          <w:pgMar w:top="1080" w:right="460" w:bottom="280" w:left="460" w:header="862" w:footer="0" w:gutter="0"/>
          <w:pgNumType w:start="4"/>
          <w:cols w:space="720"/>
        </w:sectPr>
      </w:pPr>
    </w:p>
    <w:p w14:paraId="60763738" w14:textId="77777777" w:rsidR="005833E1" w:rsidRPr="006D3E9A" w:rsidRDefault="005833E1">
      <w:pPr>
        <w:pStyle w:val="a3"/>
        <w:spacing w:before="80"/>
        <w:rPr>
          <w:rFonts w:eastAsia="標楷體"/>
        </w:rPr>
      </w:pPr>
    </w:p>
    <w:p w14:paraId="323156B5" w14:textId="77777777" w:rsidR="005833E1" w:rsidRPr="006D3E9A" w:rsidRDefault="00000000">
      <w:pPr>
        <w:pStyle w:val="a3"/>
        <w:ind w:left="1335"/>
        <w:jc w:val="both"/>
        <w:rPr>
          <w:rFonts w:eastAsia="標楷體"/>
        </w:rPr>
      </w:pPr>
      <w:r w:rsidRPr="006D3E9A">
        <w:rPr>
          <w:rFonts w:eastAsia="標楷體"/>
        </w:rPr>
        <w:t>Permissionless</w:t>
      </w:r>
      <w:r w:rsidRPr="006D3E9A">
        <w:rPr>
          <w:rFonts w:eastAsia="標楷體"/>
          <w:spacing w:val="-4"/>
        </w:rPr>
        <w:t xml:space="preserve"> </w:t>
      </w:r>
      <w:r w:rsidRPr="006D3E9A">
        <w:rPr>
          <w:rFonts w:eastAsia="標楷體"/>
          <w:spacing w:val="-2"/>
        </w:rPr>
        <w:t>Blockchain:</w:t>
      </w:r>
    </w:p>
    <w:p w14:paraId="29D82D2E" w14:textId="77777777" w:rsidR="005833E1" w:rsidRPr="006D3E9A" w:rsidRDefault="005833E1">
      <w:pPr>
        <w:pStyle w:val="a3"/>
        <w:rPr>
          <w:rFonts w:eastAsia="標楷體"/>
        </w:rPr>
      </w:pPr>
    </w:p>
    <w:p w14:paraId="654A05DD" w14:textId="77777777" w:rsidR="005833E1" w:rsidRPr="006D3E9A" w:rsidRDefault="00000000">
      <w:pPr>
        <w:pStyle w:val="a3"/>
        <w:spacing w:line="480" w:lineRule="auto"/>
        <w:ind w:left="1335" w:right="1336"/>
        <w:jc w:val="both"/>
        <w:rPr>
          <w:rFonts w:eastAsia="標楷體"/>
        </w:rPr>
      </w:pPr>
      <w:r w:rsidRPr="006D3E9A">
        <w:rPr>
          <w:rFonts w:eastAsia="標楷體"/>
          <w:noProof/>
        </w:rPr>
        <w:drawing>
          <wp:anchor distT="0" distB="0" distL="0" distR="0" simplePos="0" relativeHeight="251633152" behindDoc="0" locked="0" layoutInCell="1" allowOverlap="1" wp14:anchorId="7488347B" wp14:editId="5DD1FC69">
            <wp:simplePos x="0" y="0"/>
            <wp:positionH relativeFrom="page">
              <wp:posOffset>359806</wp:posOffset>
            </wp:positionH>
            <wp:positionV relativeFrom="paragraph">
              <wp:posOffset>662613</wp:posOffset>
            </wp:positionV>
            <wp:extent cx="6837678" cy="6837677"/>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Unlike permissioned blockchain, a permissionless blockchain system does not require </w:t>
      </w:r>
      <w:r w:rsidRPr="006D3E9A">
        <w:rPr>
          <w:rFonts w:eastAsia="標楷體"/>
          <w:spacing w:val="-2"/>
        </w:rPr>
        <w:t>participants</w:t>
      </w:r>
      <w:r w:rsidRPr="006D3E9A">
        <w:rPr>
          <w:rFonts w:eastAsia="標楷體"/>
          <w:spacing w:val="-5"/>
        </w:rPr>
        <w:t xml:space="preserve"> </w:t>
      </w:r>
      <w:r w:rsidRPr="006D3E9A">
        <w:rPr>
          <w:rFonts w:eastAsia="標楷體"/>
          <w:spacing w:val="-2"/>
        </w:rPr>
        <w:t>to</w:t>
      </w:r>
      <w:r w:rsidRPr="006D3E9A">
        <w:rPr>
          <w:rFonts w:eastAsia="標楷體"/>
          <w:spacing w:val="-5"/>
        </w:rPr>
        <w:t xml:space="preserve"> </w:t>
      </w:r>
      <w:r w:rsidRPr="006D3E9A">
        <w:rPr>
          <w:rFonts w:eastAsia="標楷體"/>
          <w:spacing w:val="-2"/>
        </w:rPr>
        <w:t>reveal</w:t>
      </w:r>
      <w:r w:rsidRPr="006D3E9A">
        <w:rPr>
          <w:rFonts w:eastAsia="標楷體"/>
          <w:spacing w:val="-5"/>
        </w:rPr>
        <w:t xml:space="preserve"> </w:t>
      </w:r>
      <w:r w:rsidRPr="006D3E9A">
        <w:rPr>
          <w:rFonts w:eastAsia="標楷體"/>
          <w:spacing w:val="-2"/>
        </w:rPr>
        <w:t>their</w:t>
      </w:r>
      <w:r w:rsidRPr="006D3E9A">
        <w:rPr>
          <w:rFonts w:eastAsia="標楷體"/>
          <w:spacing w:val="-5"/>
        </w:rPr>
        <w:t xml:space="preserve"> </w:t>
      </w:r>
      <w:r w:rsidRPr="006D3E9A">
        <w:rPr>
          <w:rFonts w:eastAsia="標楷體"/>
          <w:spacing w:val="-2"/>
        </w:rPr>
        <w:t>identity.</w:t>
      </w:r>
      <w:r w:rsidRPr="006D3E9A">
        <w:rPr>
          <w:rFonts w:eastAsia="標楷體"/>
          <w:spacing w:val="-5"/>
        </w:rPr>
        <w:t xml:space="preserve"> </w:t>
      </w:r>
      <w:r w:rsidRPr="006D3E9A">
        <w:rPr>
          <w:rFonts w:eastAsia="標楷體"/>
          <w:spacing w:val="-2"/>
        </w:rPr>
        <w:t>It</w:t>
      </w:r>
      <w:r w:rsidRPr="006D3E9A">
        <w:rPr>
          <w:rFonts w:eastAsia="標楷體"/>
          <w:spacing w:val="-5"/>
        </w:rPr>
        <w:t xml:space="preserve"> </w:t>
      </w:r>
      <w:r w:rsidRPr="006D3E9A">
        <w:rPr>
          <w:rFonts w:eastAsia="標楷體"/>
          <w:spacing w:val="-2"/>
        </w:rPr>
        <w:t>takes</w:t>
      </w:r>
      <w:r w:rsidRPr="006D3E9A">
        <w:rPr>
          <w:rFonts w:eastAsia="標楷體"/>
          <w:spacing w:val="-5"/>
        </w:rPr>
        <w:t xml:space="preserve"> </w:t>
      </w:r>
      <w:r w:rsidRPr="006D3E9A">
        <w:rPr>
          <w:rFonts w:eastAsia="標楷體"/>
          <w:spacing w:val="-2"/>
        </w:rPr>
        <w:t>advantage</w:t>
      </w:r>
      <w:r w:rsidRPr="006D3E9A">
        <w:rPr>
          <w:rFonts w:eastAsia="標楷體"/>
          <w:spacing w:val="-5"/>
        </w:rPr>
        <w:t xml:space="preserve"> </w:t>
      </w:r>
      <w:r w:rsidRPr="006D3E9A">
        <w:rPr>
          <w:rFonts w:eastAsia="標楷體"/>
          <w:spacing w:val="-2"/>
        </w:rPr>
        <w:t>of</w:t>
      </w:r>
      <w:r w:rsidRPr="006D3E9A">
        <w:rPr>
          <w:rFonts w:eastAsia="標楷體"/>
          <w:spacing w:val="-5"/>
        </w:rPr>
        <w:t xml:space="preserve"> </w:t>
      </w:r>
      <w:r w:rsidRPr="006D3E9A">
        <w:rPr>
          <w:rFonts w:eastAsia="標楷體"/>
          <w:spacing w:val="-2"/>
        </w:rPr>
        <w:t>its</w:t>
      </w:r>
      <w:r w:rsidRPr="006D3E9A">
        <w:rPr>
          <w:rFonts w:eastAsia="標楷體"/>
          <w:spacing w:val="-5"/>
        </w:rPr>
        <w:t xml:space="preserve"> </w:t>
      </w:r>
      <w:r w:rsidRPr="006D3E9A">
        <w:rPr>
          <w:rFonts w:eastAsia="標楷體"/>
          <w:spacing w:val="-2"/>
        </w:rPr>
        <w:t>anonymity</w:t>
      </w:r>
      <w:r w:rsidRPr="006D3E9A">
        <w:rPr>
          <w:rFonts w:eastAsia="標楷體"/>
          <w:spacing w:val="-5"/>
        </w:rPr>
        <w:t xml:space="preserve"> </w:t>
      </w:r>
      <w:r w:rsidRPr="006D3E9A">
        <w:rPr>
          <w:rFonts w:eastAsia="標楷體"/>
          <w:spacing w:val="-2"/>
        </w:rPr>
        <w:t>and</w:t>
      </w:r>
      <w:r w:rsidRPr="006D3E9A">
        <w:rPr>
          <w:rFonts w:eastAsia="標楷體"/>
          <w:spacing w:val="-5"/>
        </w:rPr>
        <w:t xml:space="preserve"> </w:t>
      </w:r>
      <w:r w:rsidRPr="006D3E9A">
        <w:rPr>
          <w:rFonts w:eastAsia="標楷體"/>
          <w:spacing w:val="-2"/>
        </w:rPr>
        <w:t xml:space="preserve">transparency </w:t>
      </w:r>
      <w:r w:rsidRPr="006D3E9A">
        <w:rPr>
          <w:rFonts w:eastAsia="標楷體"/>
        </w:rPr>
        <w:t>while it gets bulkier and slower as the blockchain keeps growing.</w:t>
      </w:r>
    </w:p>
    <w:p w14:paraId="63CFEC6A" w14:textId="77777777" w:rsidR="005833E1" w:rsidRPr="006D3E9A" w:rsidRDefault="005833E1">
      <w:pPr>
        <w:pStyle w:val="a3"/>
        <w:rPr>
          <w:rFonts w:eastAsia="標楷體"/>
        </w:rPr>
      </w:pPr>
    </w:p>
    <w:p w14:paraId="3AAD8563" w14:textId="77777777" w:rsidR="005833E1" w:rsidRPr="006D3E9A" w:rsidRDefault="005833E1">
      <w:pPr>
        <w:pStyle w:val="a3"/>
        <w:rPr>
          <w:rFonts w:eastAsia="標楷體"/>
        </w:rPr>
      </w:pPr>
    </w:p>
    <w:p w14:paraId="2DE2E981" w14:textId="77777777" w:rsidR="005833E1" w:rsidRPr="006D3E9A" w:rsidRDefault="00000000">
      <w:pPr>
        <w:pStyle w:val="a3"/>
        <w:ind w:left="1335"/>
        <w:jc w:val="both"/>
        <w:rPr>
          <w:rFonts w:eastAsia="標楷體"/>
        </w:rPr>
      </w:pPr>
      <w:r w:rsidRPr="006D3E9A">
        <w:rPr>
          <w:rFonts w:eastAsia="標楷體"/>
        </w:rPr>
        <w:t>White-box</w:t>
      </w:r>
      <w:r w:rsidRPr="006D3E9A">
        <w:rPr>
          <w:rFonts w:eastAsia="標楷體"/>
          <w:spacing w:val="-2"/>
        </w:rPr>
        <w:t xml:space="preserve"> Monitoring:</w:t>
      </w:r>
    </w:p>
    <w:p w14:paraId="7524B8BA" w14:textId="77777777" w:rsidR="005833E1" w:rsidRPr="006D3E9A" w:rsidRDefault="005833E1">
      <w:pPr>
        <w:pStyle w:val="a3"/>
        <w:rPr>
          <w:rFonts w:eastAsia="標楷體"/>
        </w:rPr>
      </w:pPr>
    </w:p>
    <w:p w14:paraId="1CCFA09F" w14:textId="77777777" w:rsidR="005833E1" w:rsidRPr="006D3E9A" w:rsidRDefault="00000000">
      <w:pPr>
        <w:pStyle w:val="a3"/>
        <w:spacing w:line="480" w:lineRule="auto"/>
        <w:ind w:left="1335" w:right="1337"/>
        <w:jc w:val="both"/>
        <w:rPr>
          <w:rFonts w:eastAsia="標楷體"/>
        </w:rPr>
      </w:pPr>
      <w:r w:rsidRPr="006D3E9A">
        <w:rPr>
          <w:rFonts w:eastAsia="標楷體"/>
        </w:rPr>
        <w:t>White-box</w:t>
      </w:r>
      <w:r w:rsidRPr="006D3E9A">
        <w:rPr>
          <w:rFonts w:eastAsia="標楷體"/>
          <w:spacing w:val="-5"/>
        </w:rPr>
        <w:t xml:space="preserve"> </w:t>
      </w:r>
      <w:r w:rsidRPr="006D3E9A">
        <w:rPr>
          <w:rFonts w:eastAsia="標楷體"/>
        </w:rPr>
        <w:t>monitoring</w:t>
      </w:r>
      <w:r w:rsidRPr="006D3E9A">
        <w:rPr>
          <w:rFonts w:eastAsia="標楷體"/>
          <w:spacing w:val="-5"/>
        </w:rPr>
        <w:t xml:space="preserve"> </w:t>
      </w:r>
      <w:r w:rsidRPr="006D3E9A">
        <w:rPr>
          <w:rFonts w:eastAsia="標楷體"/>
        </w:rPr>
        <w:t>are</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within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system.</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is</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used</w:t>
      </w:r>
      <w:r w:rsidRPr="006D3E9A">
        <w:rPr>
          <w:rFonts w:eastAsia="標楷體"/>
          <w:spacing w:val="-5"/>
        </w:rPr>
        <w:t xml:space="preserve"> </w:t>
      </w:r>
      <w:r w:rsidRPr="006D3E9A">
        <w:rPr>
          <w:rFonts w:eastAsia="標楷體"/>
        </w:rPr>
        <w:t>to predict problems that are going to happen.</w:t>
      </w:r>
    </w:p>
    <w:p w14:paraId="6451C0B6"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F5AF4DD" w14:textId="77777777" w:rsidR="005833E1" w:rsidRPr="006D3E9A" w:rsidRDefault="005833E1">
      <w:pPr>
        <w:pStyle w:val="a3"/>
        <w:rPr>
          <w:rFonts w:eastAsia="標楷體"/>
          <w:sz w:val="20"/>
        </w:rPr>
      </w:pPr>
    </w:p>
    <w:p w14:paraId="4F708798" w14:textId="77777777" w:rsidR="005833E1" w:rsidRPr="006D3E9A" w:rsidRDefault="005833E1">
      <w:pPr>
        <w:pStyle w:val="a3"/>
        <w:rPr>
          <w:rFonts w:eastAsia="標楷體"/>
          <w:sz w:val="20"/>
        </w:rPr>
      </w:pPr>
    </w:p>
    <w:p w14:paraId="2B0EACBC" w14:textId="77777777" w:rsidR="005833E1" w:rsidRPr="006D3E9A" w:rsidRDefault="005833E1">
      <w:pPr>
        <w:pStyle w:val="a3"/>
        <w:rPr>
          <w:rFonts w:eastAsia="標楷體"/>
          <w:sz w:val="20"/>
        </w:rPr>
      </w:pPr>
    </w:p>
    <w:p w14:paraId="6D056BF4" w14:textId="77777777" w:rsidR="005833E1" w:rsidRPr="006D3E9A" w:rsidRDefault="005833E1">
      <w:pPr>
        <w:pStyle w:val="a3"/>
        <w:rPr>
          <w:rFonts w:eastAsia="標楷體"/>
          <w:sz w:val="20"/>
        </w:rPr>
      </w:pPr>
    </w:p>
    <w:p w14:paraId="040B70AC" w14:textId="77777777" w:rsidR="005833E1" w:rsidRPr="006D3E9A" w:rsidRDefault="005833E1">
      <w:pPr>
        <w:pStyle w:val="a3"/>
        <w:rPr>
          <w:rFonts w:eastAsia="標楷體"/>
          <w:sz w:val="20"/>
        </w:rPr>
      </w:pPr>
    </w:p>
    <w:p w14:paraId="45EE21DE" w14:textId="77777777" w:rsidR="005833E1" w:rsidRPr="006D3E9A" w:rsidRDefault="005833E1">
      <w:pPr>
        <w:pStyle w:val="a3"/>
        <w:rPr>
          <w:rFonts w:eastAsia="標楷體"/>
          <w:sz w:val="20"/>
        </w:rPr>
      </w:pPr>
    </w:p>
    <w:p w14:paraId="5B962201" w14:textId="77777777" w:rsidR="005833E1" w:rsidRPr="006D3E9A" w:rsidRDefault="005833E1">
      <w:pPr>
        <w:pStyle w:val="a3"/>
        <w:rPr>
          <w:rFonts w:eastAsia="標楷體"/>
          <w:sz w:val="20"/>
        </w:rPr>
      </w:pPr>
    </w:p>
    <w:p w14:paraId="29A370D5" w14:textId="77777777" w:rsidR="005833E1" w:rsidRPr="006D3E9A" w:rsidRDefault="005833E1">
      <w:pPr>
        <w:pStyle w:val="a3"/>
        <w:rPr>
          <w:rFonts w:eastAsia="標楷體"/>
          <w:sz w:val="20"/>
        </w:rPr>
      </w:pPr>
    </w:p>
    <w:p w14:paraId="7E2C6781" w14:textId="77777777" w:rsidR="005833E1" w:rsidRPr="006D3E9A" w:rsidRDefault="005833E1">
      <w:pPr>
        <w:pStyle w:val="a3"/>
        <w:rPr>
          <w:rFonts w:eastAsia="標楷體"/>
          <w:sz w:val="20"/>
        </w:rPr>
      </w:pPr>
    </w:p>
    <w:p w14:paraId="088BAEB0" w14:textId="77777777" w:rsidR="005833E1" w:rsidRPr="006D3E9A" w:rsidRDefault="005833E1">
      <w:pPr>
        <w:pStyle w:val="a3"/>
        <w:rPr>
          <w:rFonts w:eastAsia="標楷體"/>
          <w:sz w:val="20"/>
        </w:rPr>
      </w:pPr>
    </w:p>
    <w:p w14:paraId="71B93BEC" w14:textId="77777777" w:rsidR="005833E1" w:rsidRPr="006D3E9A" w:rsidRDefault="005833E1">
      <w:pPr>
        <w:pStyle w:val="a3"/>
        <w:rPr>
          <w:rFonts w:eastAsia="標楷體"/>
          <w:sz w:val="20"/>
        </w:rPr>
      </w:pPr>
    </w:p>
    <w:p w14:paraId="6A3CD075" w14:textId="77777777" w:rsidR="005833E1" w:rsidRPr="006D3E9A" w:rsidRDefault="005833E1">
      <w:pPr>
        <w:pStyle w:val="a3"/>
        <w:rPr>
          <w:rFonts w:eastAsia="標楷體"/>
          <w:sz w:val="20"/>
        </w:rPr>
      </w:pPr>
    </w:p>
    <w:p w14:paraId="3A15FEEE" w14:textId="77777777" w:rsidR="005833E1" w:rsidRPr="006D3E9A" w:rsidRDefault="005833E1">
      <w:pPr>
        <w:pStyle w:val="a3"/>
        <w:rPr>
          <w:rFonts w:eastAsia="標楷體"/>
          <w:sz w:val="20"/>
        </w:rPr>
      </w:pPr>
    </w:p>
    <w:p w14:paraId="78E1D5E9" w14:textId="77777777" w:rsidR="005833E1" w:rsidRPr="006D3E9A" w:rsidRDefault="005833E1">
      <w:pPr>
        <w:pStyle w:val="a3"/>
        <w:rPr>
          <w:rFonts w:eastAsia="標楷體"/>
          <w:sz w:val="20"/>
        </w:rPr>
      </w:pPr>
    </w:p>
    <w:p w14:paraId="0AD8499A" w14:textId="77777777" w:rsidR="005833E1" w:rsidRPr="006D3E9A" w:rsidRDefault="005833E1">
      <w:pPr>
        <w:pStyle w:val="a3"/>
        <w:rPr>
          <w:rFonts w:eastAsia="標楷體"/>
          <w:sz w:val="20"/>
        </w:rPr>
      </w:pPr>
    </w:p>
    <w:p w14:paraId="268C5976" w14:textId="77777777" w:rsidR="005833E1" w:rsidRPr="006D3E9A" w:rsidRDefault="005833E1">
      <w:pPr>
        <w:pStyle w:val="a3"/>
        <w:rPr>
          <w:rFonts w:eastAsia="標楷體"/>
          <w:sz w:val="20"/>
        </w:rPr>
      </w:pPr>
    </w:p>
    <w:p w14:paraId="7150C667" w14:textId="77777777" w:rsidR="005833E1" w:rsidRPr="006D3E9A" w:rsidRDefault="005833E1">
      <w:pPr>
        <w:pStyle w:val="a3"/>
        <w:rPr>
          <w:rFonts w:eastAsia="標楷體"/>
          <w:sz w:val="20"/>
        </w:rPr>
      </w:pPr>
    </w:p>
    <w:p w14:paraId="42D842A5" w14:textId="77777777" w:rsidR="005833E1" w:rsidRPr="006D3E9A" w:rsidRDefault="005833E1">
      <w:pPr>
        <w:pStyle w:val="a3"/>
        <w:rPr>
          <w:rFonts w:eastAsia="標楷體"/>
          <w:sz w:val="20"/>
        </w:rPr>
      </w:pPr>
    </w:p>
    <w:p w14:paraId="7D819D10" w14:textId="77777777" w:rsidR="005833E1" w:rsidRPr="006D3E9A" w:rsidRDefault="005833E1">
      <w:pPr>
        <w:pStyle w:val="a3"/>
        <w:rPr>
          <w:rFonts w:eastAsia="標楷體"/>
          <w:sz w:val="20"/>
        </w:rPr>
      </w:pPr>
    </w:p>
    <w:p w14:paraId="707368F1" w14:textId="77777777" w:rsidR="005833E1" w:rsidRPr="006D3E9A" w:rsidRDefault="005833E1">
      <w:pPr>
        <w:pStyle w:val="a3"/>
        <w:rPr>
          <w:rFonts w:eastAsia="標楷體"/>
          <w:sz w:val="20"/>
        </w:rPr>
      </w:pPr>
    </w:p>
    <w:p w14:paraId="168DE8C1" w14:textId="77777777" w:rsidR="005833E1" w:rsidRPr="006D3E9A" w:rsidRDefault="005833E1">
      <w:pPr>
        <w:pStyle w:val="a3"/>
        <w:rPr>
          <w:rFonts w:eastAsia="標楷體"/>
          <w:sz w:val="20"/>
        </w:rPr>
      </w:pPr>
    </w:p>
    <w:p w14:paraId="5D26E9B0" w14:textId="77777777" w:rsidR="005833E1" w:rsidRPr="006D3E9A" w:rsidRDefault="005833E1">
      <w:pPr>
        <w:pStyle w:val="a3"/>
        <w:rPr>
          <w:rFonts w:eastAsia="標楷體"/>
          <w:sz w:val="20"/>
        </w:rPr>
      </w:pPr>
    </w:p>
    <w:p w14:paraId="38DFD9E8" w14:textId="77777777" w:rsidR="005833E1" w:rsidRPr="006D3E9A" w:rsidRDefault="005833E1">
      <w:pPr>
        <w:pStyle w:val="a3"/>
        <w:rPr>
          <w:rFonts w:eastAsia="標楷體"/>
          <w:sz w:val="20"/>
        </w:rPr>
      </w:pPr>
    </w:p>
    <w:p w14:paraId="7EB7725E" w14:textId="77777777" w:rsidR="005833E1" w:rsidRPr="006D3E9A" w:rsidRDefault="005833E1">
      <w:pPr>
        <w:pStyle w:val="a3"/>
        <w:rPr>
          <w:rFonts w:eastAsia="標楷體"/>
          <w:sz w:val="20"/>
        </w:rPr>
      </w:pPr>
    </w:p>
    <w:p w14:paraId="5EAB7F3A" w14:textId="77777777" w:rsidR="005833E1" w:rsidRPr="006D3E9A" w:rsidRDefault="005833E1">
      <w:pPr>
        <w:pStyle w:val="a3"/>
        <w:spacing w:before="59" w:after="1"/>
        <w:rPr>
          <w:rFonts w:eastAsia="標楷體"/>
          <w:sz w:val="20"/>
        </w:rPr>
      </w:pPr>
    </w:p>
    <w:p w14:paraId="743CB04E"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90BF3F" wp14:editId="2A05D238">
            <wp:extent cx="6108764" cy="1416177"/>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0" cstate="print"/>
                    <a:stretch>
                      <a:fillRect/>
                    </a:stretch>
                  </pic:blipFill>
                  <pic:spPr>
                    <a:xfrm>
                      <a:off x="0" y="0"/>
                      <a:ext cx="6108764" cy="1416177"/>
                    </a:xfrm>
                    <a:prstGeom prst="rect">
                      <a:avLst/>
                    </a:prstGeom>
                  </pic:spPr>
                </pic:pic>
              </a:graphicData>
            </a:graphic>
          </wp:inline>
        </w:drawing>
      </w:r>
    </w:p>
    <w:p w14:paraId="574491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C825A77" w14:textId="77777777" w:rsidR="005833E1" w:rsidRPr="006D3E9A" w:rsidRDefault="00000000">
      <w:pPr>
        <w:pStyle w:val="1"/>
        <w:ind w:left="407"/>
        <w:rPr>
          <w:rFonts w:eastAsia="標楷體"/>
        </w:rPr>
      </w:pPr>
      <w:bookmarkStart w:id="314" w:name="_TOC_250017"/>
      <w:r w:rsidRPr="006D3E9A">
        <w:rPr>
          <w:rFonts w:eastAsia="標楷體"/>
        </w:rPr>
        <w:lastRenderedPageBreak/>
        <w:t>Chapter</w:t>
      </w:r>
      <w:r w:rsidRPr="006D3E9A">
        <w:rPr>
          <w:rFonts w:eastAsia="標楷體"/>
          <w:spacing w:val="-15"/>
        </w:rPr>
        <w:t xml:space="preserve"> </w:t>
      </w:r>
      <w:r w:rsidRPr="006D3E9A">
        <w:rPr>
          <w:rFonts w:eastAsia="標楷體"/>
        </w:rPr>
        <w:t>2:</w:t>
      </w:r>
      <w:r w:rsidRPr="006D3E9A">
        <w:rPr>
          <w:rFonts w:eastAsia="標楷體"/>
          <w:spacing w:val="-9"/>
        </w:rPr>
        <w:t xml:space="preserve"> </w:t>
      </w:r>
      <w:r w:rsidRPr="006D3E9A">
        <w:rPr>
          <w:rFonts w:eastAsia="標楷體"/>
        </w:rPr>
        <w:t>Literature</w:t>
      </w:r>
      <w:r w:rsidRPr="006D3E9A">
        <w:rPr>
          <w:rFonts w:eastAsia="標楷體"/>
          <w:spacing w:val="-8"/>
        </w:rPr>
        <w:t xml:space="preserve"> </w:t>
      </w:r>
      <w:bookmarkEnd w:id="314"/>
      <w:r w:rsidRPr="006D3E9A">
        <w:rPr>
          <w:rFonts w:eastAsia="標楷體"/>
          <w:spacing w:val="-2"/>
        </w:rPr>
        <w:t>Review</w:t>
      </w:r>
    </w:p>
    <w:p w14:paraId="2FD56F62" w14:textId="77777777" w:rsidR="005833E1" w:rsidRPr="006D3E9A" w:rsidRDefault="005833E1">
      <w:pPr>
        <w:pStyle w:val="a3"/>
        <w:rPr>
          <w:rFonts w:eastAsia="標楷體"/>
          <w:b/>
          <w:sz w:val="32"/>
        </w:rPr>
      </w:pPr>
    </w:p>
    <w:p w14:paraId="2A1EC8A9" w14:textId="77777777" w:rsidR="005833E1" w:rsidRPr="006D3E9A" w:rsidRDefault="005833E1">
      <w:pPr>
        <w:pStyle w:val="a3"/>
        <w:spacing w:before="243"/>
        <w:rPr>
          <w:rFonts w:eastAsia="標楷體"/>
          <w:b/>
          <w:sz w:val="32"/>
        </w:rPr>
      </w:pPr>
    </w:p>
    <w:p w14:paraId="7A04CED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4176" behindDoc="0" locked="0" layoutInCell="1" allowOverlap="1" wp14:anchorId="3C5E6B69" wp14:editId="5BCD24FB">
                <wp:simplePos x="0" y="0"/>
                <wp:positionH relativeFrom="page">
                  <wp:posOffset>359806</wp:posOffset>
                </wp:positionH>
                <wp:positionV relativeFrom="paragraph">
                  <wp:posOffset>156533</wp:posOffset>
                </wp:positionV>
                <wp:extent cx="6837680" cy="683768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56" name="Image 56"/>
                          <pic:cNvPicPr/>
                        </pic:nvPicPr>
                        <pic:blipFill>
                          <a:blip r:embed="rId40" cstate="print"/>
                          <a:stretch>
                            <a:fillRect/>
                          </a:stretch>
                        </pic:blipFill>
                        <pic:spPr>
                          <a:xfrm>
                            <a:off x="1478741" y="3291973"/>
                            <a:ext cx="3835816" cy="3507225"/>
                          </a:xfrm>
                          <a:prstGeom prst="rect">
                            <a:avLst/>
                          </a:prstGeom>
                        </pic:spPr>
                      </pic:pic>
                      <pic:pic xmlns:pic="http://schemas.openxmlformats.org/drawingml/2006/picture">
                        <pic:nvPicPr>
                          <pic:cNvPr id="57" name="Image 5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4484BB3E" id="Group 55" o:spid="_x0000_s1026" style="position:absolute;margin-left:28.35pt;margin-top:12.35pt;width:538.4pt;height:538.4pt;z-index:251634176;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D/vx07FgAAAAAY5G89i12FET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">
                <v:shape id="Image 56" o:spid="_x0000_s1027" type="#_x0000_t75" style="position:absolute;left:14787;top:32919;width:38358;height:3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">
                  <v:imagedata r:id="rId41" o:title=""/>
                </v:shape>
                <v:shape id="Image 5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">
                  <v:imagedata r:id="rId37" o:title=""/>
                </v:shape>
                <w10:wrap anchorx="page"/>
              </v:group>
            </w:pict>
          </mc:Fallback>
        </mc:AlternateContent>
      </w:r>
      <w:r w:rsidRPr="006D3E9A">
        <w:rPr>
          <w:rFonts w:eastAsia="標楷體"/>
        </w:rPr>
        <w:t>The literature review contains topics related to the present paper, starting with a brief</w:t>
      </w:r>
      <w:r w:rsidRPr="006D3E9A">
        <w:rPr>
          <w:rFonts w:eastAsia="標楷體"/>
          <w:spacing w:val="-10"/>
        </w:rPr>
        <w:t xml:space="preserve"> </w:t>
      </w:r>
      <w:r w:rsidRPr="006D3E9A">
        <w:rPr>
          <w:rFonts w:eastAsia="標楷體"/>
        </w:rPr>
        <w:t>introduction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blockchain</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Hyperledger</w:t>
      </w:r>
      <w:r w:rsidRPr="006D3E9A">
        <w:rPr>
          <w:rFonts w:eastAsia="標楷體"/>
          <w:spacing w:val="-10"/>
        </w:rPr>
        <w:t xml:space="preserve"> </w:t>
      </w:r>
      <w:r w:rsidRPr="006D3E9A">
        <w:rPr>
          <w:rFonts w:eastAsia="標楷體"/>
        </w:rPr>
        <w:t>Fabric,</w:t>
      </w:r>
      <w:r w:rsidRPr="006D3E9A">
        <w:rPr>
          <w:rFonts w:eastAsia="標楷體"/>
          <w:spacing w:val="-10"/>
        </w:rPr>
        <w:t xml:space="preserve"> </w:t>
      </w:r>
      <w:r w:rsidRPr="006D3E9A">
        <w:rPr>
          <w:rFonts w:eastAsia="標楷體"/>
        </w:rPr>
        <w:t>followed</w:t>
      </w:r>
      <w:r w:rsidRPr="006D3E9A">
        <w:rPr>
          <w:rFonts w:eastAsia="標楷體"/>
          <w:spacing w:val="-10"/>
        </w:rPr>
        <w:t xml:space="preserve"> </w:t>
      </w:r>
      <w:r w:rsidRPr="006D3E9A">
        <w:rPr>
          <w:rFonts w:eastAsia="標楷體"/>
        </w:rPr>
        <w:t>by</w:t>
      </w:r>
      <w:r w:rsidRPr="006D3E9A">
        <w:rPr>
          <w:rFonts w:eastAsia="標楷體"/>
          <w:spacing w:val="-10"/>
        </w:rPr>
        <w:t xml:space="preserve"> </w:t>
      </w:r>
      <w:r w:rsidRPr="006D3E9A">
        <w:rPr>
          <w:rFonts w:eastAsia="標楷體"/>
        </w:rPr>
        <w:t>main</w:t>
      </w:r>
      <w:r w:rsidRPr="006D3E9A">
        <w:rPr>
          <w:rFonts w:eastAsia="標楷體"/>
          <w:spacing w:val="-10"/>
        </w:rPr>
        <w:t xml:space="preserve"> </w:t>
      </w:r>
      <w:r w:rsidRPr="006D3E9A">
        <w:rPr>
          <w:rFonts w:eastAsia="標楷體"/>
        </w:rPr>
        <w:t>concepts</w:t>
      </w:r>
      <w:r w:rsidRPr="006D3E9A">
        <w:rPr>
          <w:rFonts w:eastAsia="標楷體"/>
          <w:spacing w:val="-10"/>
        </w:rPr>
        <w:t xml:space="preserve"> </w:t>
      </w:r>
      <w:r w:rsidRPr="006D3E9A">
        <w:rPr>
          <w:rFonts w:eastAsia="標楷體"/>
        </w:rPr>
        <w:t xml:space="preserve">of Ansible, Docker, </w:t>
      </w:r>
      <w:proofErr w:type="spellStart"/>
      <w:r w:rsidRPr="006D3E9A">
        <w:rPr>
          <w:rFonts w:eastAsia="標楷體"/>
        </w:rPr>
        <w:t>DApp</w:t>
      </w:r>
      <w:proofErr w:type="spellEnd"/>
      <w:r w:rsidRPr="006D3E9A">
        <w:rPr>
          <w:rFonts w:eastAsia="標楷體"/>
        </w:rPr>
        <w:t xml:space="preserve"> user interface, </w:t>
      </w:r>
      <w:proofErr w:type="spellStart"/>
      <w:r w:rsidRPr="006D3E9A">
        <w:rPr>
          <w:rFonts w:eastAsia="標楷體"/>
        </w:rPr>
        <w:t>HAproxy</w:t>
      </w:r>
      <w:proofErr w:type="spellEnd"/>
      <w:r w:rsidRPr="006D3E9A">
        <w:rPr>
          <w:rFonts w:eastAsia="標楷體"/>
        </w:rPr>
        <w:t>, and the design science research.</w:t>
      </w:r>
    </w:p>
    <w:p w14:paraId="2580DB77" w14:textId="77777777" w:rsidR="005833E1" w:rsidRPr="006D3E9A" w:rsidRDefault="005833E1">
      <w:pPr>
        <w:pStyle w:val="a3"/>
        <w:spacing w:before="272"/>
        <w:rPr>
          <w:rFonts w:eastAsia="標楷體"/>
        </w:rPr>
      </w:pPr>
    </w:p>
    <w:p w14:paraId="5B701C5A" w14:textId="77777777" w:rsidR="005833E1" w:rsidRPr="006D3E9A" w:rsidRDefault="00000000">
      <w:pPr>
        <w:pStyle w:val="3"/>
        <w:numPr>
          <w:ilvl w:val="1"/>
          <w:numId w:val="4"/>
        </w:numPr>
        <w:tabs>
          <w:tab w:val="left" w:pos="1753"/>
        </w:tabs>
        <w:ind w:left="1753" w:hanging="418"/>
        <w:rPr>
          <w:rFonts w:eastAsia="標楷體"/>
        </w:rPr>
      </w:pPr>
      <w:bookmarkStart w:id="315" w:name="_TOC_250016"/>
      <w:bookmarkEnd w:id="315"/>
      <w:r w:rsidRPr="006D3E9A">
        <w:rPr>
          <w:rFonts w:eastAsia="標楷體"/>
          <w:spacing w:val="-2"/>
        </w:rPr>
        <w:t>Blockchain</w:t>
      </w:r>
    </w:p>
    <w:p w14:paraId="76FC8468" w14:textId="77777777" w:rsidR="005833E1" w:rsidRPr="006D3E9A" w:rsidRDefault="005833E1">
      <w:pPr>
        <w:pStyle w:val="a3"/>
        <w:spacing w:before="61"/>
        <w:rPr>
          <w:rFonts w:eastAsia="標楷體"/>
          <w:b/>
          <w:sz w:val="28"/>
        </w:rPr>
      </w:pPr>
    </w:p>
    <w:p w14:paraId="5070703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After the community fulfilled the Bitcoin system based on the thesis Satoshi Nakamoto published in October 2008, Blockchain technology has been developed rapidly and used in diverse fields. The development of blockchain can be roughly separated into three phases, blockchain 1.0, 2.0, and 3.0.</w:t>
      </w:r>
    </w:p>
    <w:p w14:paraId="048D86C9" w14:textId="77777777" w:rsidR="005833E1" w:rsidRPr="006D3E9A" w:rsidRDefault="005833E1">
      <w:pPr>
        <w:pStyle w:val="a3"/>
        <w:rPr>
          <w:rFonts w:eastAsia="標楷體"/>
        </w:rPr>
      </w:pPr>
    </w:p>
    <w:p w14:paraId="44788537" w14:textId="77777777" w:rsidR="005833E1" w:rsidRPr="006D3E9A" w:rsidRDefault="005833E1">
      <w:pPr>
        <w:pStyle w:val="a3"/>
        <w:rPr>
          <w:rFonts w:eastAsia="標楷體"/>
        </w:rPr>
      </w:pPr>
    </w:p>
    <w:p w14:paraId="5E9B71A9" w14:textId="77777777" w:rsidR="005833E1" w:rsidRPr="006D3E9A" w:rsidRDefault="005833E1">
      <w:pPr>
        <w:pStyle w:val="a3"/>
        <w:rPr>
          <w:rFonts w:eastAsia="標楷體"/>
        </w:rPr>
      </w:pPr>
    </w:p>
    <w:p w14:paraId="0C6442B4" w14:textId="77777777" w:rsidR="005833E1" w:rsidRPr="006D3E9A" w:rsidRDefault="005833E1">
      <w:pPr>
        <w:pStyle w:val="a3"/>
        <w:rPr>
          <w:rFonts w:eastAsia="標楷體"/>
        </w:rPr>
      </w:pPr>
    </w:p>
    <w:p w14:paraId="7D5FB2DA" w14:textId="77777777" w:rsidR="005833E1" w:rsidRPr="006D3E9A" w:rsidRDefault="005833E1">
      <w:pPr>
        <w:pStyle w:val="a3"/>
        <w:rPr>
          <w:rFonts w:eastAsia="標楷體"/>
        </w:rPr>
      </w:pPr>
    </w:p>
    <w:p w14:paraId="5B5D4FA0" w14:textId="77777777" w:rsidR="005833E1" w:rsidRPr="006D3E9A" w:rsidRDefault="005833E1">
      <w:pPr>
        <w:pStyle w:val="a3"/>
        <w:rPr>
          <w:rFonts w:eastAsia="標楷體"/>
        </w:rPr>
      </w:pPr>
    </w:p>
    <w:p w14:paraId="25C4A5D6" w14:textId="77777777" w:rsidR="005833E1" w:rsidRPr="006D3E9A" w:rsidRDefault="005833E1">
      <w:pPr>
        <w:pStyle w:val="a3"/>
        <w:rPr>
          <w:rFonts w:eastAsia="標楷體"/>
        </w:rPr>
      </w:pPr>
    </w:p>
    <w:p w14:paraId="041ACE20" w14:textId="77777777" w:rsidR="005833E1" w:rsidRPr="006D3E9A" w:rsidRDefault="005833E1">
      <w:pPr>
        <w:pStyle w:val="a3"/>
        <w:rPr>
          <w:rFonts w:eastAsia="標楷體"/>
        </w:rPr>
      </w:pPr>
    </w:p>
    <w:p w14:paraId="13624AC4" w14:textId="77777777" w:rsidR="005833E1" w:rsidRPr="006D3E9A" w:rsidRDefault="005833E1">
      <w:pPr>
        <w:pStyle w:val="a3"/>
        <w:rPr>
          <w:rFonts w:eastAsia="標楷體"/>
        </w:rPr>
      </w:pPr>
    </w:p>
    <w:p w14:paraId="3CDAE9F7" w14:textId="77777777" w:rsidR="005833E1" w:rsidRPr="006D3E9A" w:rsidRDefault="005833E1">
      <w:pPr>
        <w:pStyle w:val="a3"/>
        <w:rPr>
          <w:rFonts w:eastAsia="標楷體"/>
        </w:rPr>
      </w:pPr>
    </w:p>
    <w:p w14:paraId="354E7B61" w14:textId="77777777" w:rsidR="005833E1" w:rsidRPr="006D3E9A" w:rsidRDefault="005833E1">
      <w:pPr>
        <w:pStyle w:val="a3"/>
        <w:rPr>
          <w:rFonts w:eastAsia="標楷體"/>
        </w:rPr>
      </w:pPr>
    </w:p>
    <w:p w14:paraId="1EDFF921" w14:textId="77777777" w:rsidR="005833E1" w:rsidRPr="006D3E9A" w:rsidRDefault="005833E1">
      <w:pPr>
        <w:pStyle w:val="a3"/>
        <w:rPr>
          <w:rFonts w:eastAsia="標楷體"/>
        </w:rPr>
      </w:pPr>
    </w:p>
    <w:p w14:paraId="11652602" w14:textId="77777777" w:rsidR="005833E1" w:rsidRPr="006D3E9A" w:rsidRDefault="005833E1">
      <w:pPr>
        <w:pStyle w:val="a3"/>
        <w:rPr>
          <w:rFonts w:eastAsia="標楷體"/>
        </w:rPr>
      </w:pPr>
    </w:p>
    <w:p w14:paraId="706FC4FC" w14:textId="77777777" w:rsidR="005833E1" w:rsidRPr="006D3E9A" w:rsidRDefault="005833E1">
      <w:pPr>
        <w:pStyle w:val="a3"/>
        <w:rPr>
          <w:rFonts w:eastAsia="標楷體"/>
        </w:rPr>
      </w:pPr>
    </w:p>
    <w:p w14:paraId="0AE4E279" w14:textId="77777777" w:rsidR="005833E1" w:rsidRPr="006D3E9A" w:rsidRDefault="005833E1">
      <w:pPr>
        <w:pStyle w:val="a3"/>
        <w:rPr>
          <w:rFonts w:eastAsia="標楷體"/>
        </w:rPr>
      </w:pPr>
    </w:p>
    <w:p w14:paraId="09D0F73B" w14:textId="77777777" w:rsidR="005833E1" w:rsidRPr="006D3E9A" w:rsidRDefault="005833E1">
      <w:pPr>
        <w:pStyle w:val="a3"/>
        <w:rPr>
          <w:rFonts w:eastAsia="標楷體"/>
        </w:rPr>
      </w:pPr>
    </w:p>
    <w:p w14:paraId="30A9398C" w14:textId="77777777" w:rsidR="005833E1" w:rsidRPr="006D3E9A" w:rsidRDefault="005833E1">
      <w:pPr>
        <w:pStyle w:val="a3"/>
        <w:rPr>
          <w:rFonts w:eastAsia="標楷體"/>
        </w:rPr>
      </w:pPr>
    </w:p>
    <w:p w14:paraId="671182A7" w14:textId="77777777" w:rsidR="005833E1" w:rsidRPr="006D3E9A" w:rsidRDefault="005833E1">
      <w:pPr>
        <w:pStyle w:val="a3"/>
        <w:rPr>
          <w:rFonts w:eastAsia="標楷體"/>
        </w:rPr>
      </w:pPr>
    </w:p>
    <w:p w14:paraId="25CE35DC" w14:textId="77777777" w:rsidR="005833E1" w:rsidRPr="006D3E9A" w:rsidRDefault="005833E1">
      <w:pPr>
        <w:pStyle w:val="a3"/>
        <w:rPr>
          <w:rFonts w:eastAsia="標楷體"/>
        </w:rPr>
      </w:pPr>
    </w:p>
    <w:p w14:paraId="72F4EFB1" w14:textId="77777777" w:rsidR="005833E1" w:rsidRPr="006D3E9A" w:rsidRDefault="005833E1">
      <w:pPr>
        <w:pStyle w:val="a3"/>
        <w:rPr>
          <w:rFonts w:eastAsia="標楷體"/>
        </w:rPr>
      </w:pPr>
    </w:p>
    <w:p w14:paraId="399C5109" w14:textId="77777777" w:rsidR="005833E1" w:rsidRPr="006D3E9A" w:rsidRDefault="005833E1">
      <w:pPr>
        <w:pStyle w:val="a3"/>
        <w:rPr>
          <w:rFonts w:eastAsia="標楷體"/>
        </w:rPr>
      </w:pPr>
    </w:p>
    <w:p w14:paraId="3CDDAA4D" w14:textId="77777777" w:rsidR="005833E1" w:rsidRPr="006D3E9A" w:rsidRDefault="005833E1">
      <w:pPr>
        <w:pStyle w:val="a3"/>
        <w:rPr>
          <w:rFonts w:eastAsia="標楷體"/>
        </w:rPr>
      </w:pPr>
    </w:p>
    <w:p w14:paraId="1EDB1242" w14:textId="77777777" w:rsidR="005833E1" w:rsidRPr="006D3E9A" w:rsidRDefault="005833E1">
      <w:pPr>
        <w:pStyle w:val="a3"/>
        <w:spacing w:before="267"/>
        <w:rPr>
          <w:rFonts w:eastAsia="標楷體"/>
        </w:rPr>
      </w:pPr>
    </w:p>
    <w:p w14:paraId="55582FFD" w14:textId="1225B9E6" w:rsidR="005833E1" w:rsidRPr="006D3E9A" w:rsidRDefault="00000000">
      <w:pPr>
        <w:pStyle w:val="a3"/>
        <w:ind w:left="409" w:right="408"/>
        <w:jc w:val="center"/>
        <w:rPr>
          <w:rFonts w:eastAsia="標楷體"/>
        </w:rPr>
      </w:pPr>
      <w:r w:rsidRPr="007B720F">
        <w:rPr>
          <w:rFonts w:eastAsia="標楷體"/>
          <w:i/>
          <w:iCs/>
          <w:rPrChange w:id="316" w:author="190498 lily" w:date="2023-11-22T15:12:00Z">
            <w:rPr>
              <w:rFonts w:eastAsia="標楷體"/>
            </w:rPr>
          </w:rPrChange>
        </w:rPr>
        <w:t>Figure</w:t>
      </w:r>
      <w:r w:rsidRPr="007B720F">
        <w:rPr>
          <w:rFonts w:eastAsia="標楷體"/>
          <w:i/>
          <w:iCs/>
          <w:spacing w:val="-3"/>
          <w:rPrChange w:id="317" w:author="190498 lily" w:date="2023-11-22T15:12:00Z">
            <w:rPr>
              <w:rFonts w:eastAsia="標楷體"/>
              <w:spacing w:val="-3"/>
            </w:rPr>
          </w:rPrChange>
        </w:rPr>
        <w:t xml:space="preserve"> </w:t>
      </w:r>
      <w:r w:rsidRPr="007B720F">
        <w:rPr>
          <w:rFonts w:eastAsia="標楷體"/>
          <w:i/>
          <w:iCs/>
          <w:rPrChange w:id="318" w:author="190498 lily" w:date="2023-11-22T15:12:00Z">
            <w:rPr>
              <w:rFonts w:eastAsia="標楷體"/>
            </w:rPr>
          </w:rPrChange>
        </w:rPr>
        <w:t>2</w:t>
      </w:r>
      <w:ins w:id="319" w:author="190498 lily" w:date="2023-11-22T15:12:00Z">
        <w:r w:rsidR="007B720F" w:rsidRPr="007B720F">
          <w:rPr>
            <w:rFonts w:eastAsia="標楷體"/>
            <w:i/>
            <w:iCs/>
            <w:rPrChange w:id="320" w:author="190498 lily" w:date="2023-11-22T15:12:00Z">
              <w:rPr>
                <w:rFonts w:eastAsia="標楷體"/>
              </w:rPr>
            </w:rPrChange>
          </w:rPr>
          <w:t>.1</w:t>
        </w:r>
      </w:ins>
      <w:del w:id="321" w:author="190498 lily" w:date="2023-11-22T15:12:00Z">
        <w:r w:rsidRPr="006D3E9A" w:rsidDel="007B720F">
          <w:rPr>
            <w:rFonts w:eastAsia="標楷體"/>
          </w:rPr>
          <w:delText>:</w:delText>
        </w:r>
        <w:r w:rsidRPr="006D3E9A" w:rsidDel="007B720F">
          <w:rPr>
            <w:rFonts w:eastAsia="標楷體"/>
            <w:spacing w:val="-1"/>
          </w:rPr>
          <w:delText xml:space="preserve"> </w:delText>
        </w:r>
      </w:del>
      <w:ins w:id="322" w:author="190498 lily" w:date="2023-11-22T16:00:00Z">
        <w:r w:rsidR="00833738">
          <w:rPr>
            <w:rFonts w:eastAsia="標楷體"/>
            <w:spacing w:val="-1"/>
          </w:rPr>
          <w:t xml:space="preserve"> </w:t>
        </w:r>
      </w:ins>
      <w:r w:rsidRPr="006D3E9A">
        <w:rPr>
          <w:rFonts w:eastAsia="標楷體"/>
        </w:rPr>
        <w:t>Famous</w:t>
      </w:r>
      <w:r w:rsidRPr="006D3E9A">
        <w:rPr>
          <w:rFonts w:eastAsia="標楷體"/>
          <w:spacing w:val="-1"/>
        </w:rPr>
        <w:t xml:space="preserve"> </w:t>
      </w:r>
      <w:r w:rsidRPr="006D3E9A">
        <w:rPr>
          <w:rFonts w:eastAsia="標楷體"/>
        </w:rPr>
        <w:t>Examples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Blockchain</w:t>
      </w:r>
      <w:r w:rsidRPr="006D3E9A">
        <w:rPr>
          <w:rFonts w:eastAsia="標楷體"/>
          <w:spacing w:val="-1"/>
        </w:rPr>
        <w:t xml:space="preserve"> </w:t>
      </w:r>
      <w:r w:rsidRPr="006D3E9A">
        <w:rPr>
          <w:rFonts w:eastAsia="標楷體"/>
        </w:rPr>
        <w:t>1.0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spacing w:val="-5"/>
        </w:rPr>
        <w:t>3.0</w:t>
      </w:r>
    </w:p>
    <w:p w14:paraId="3335D7B9" w14:textId="77777777" w:rsidR="005833E1" w:rsidRPr="006D3E9A" w:rsidRDefault="005833E1">
      <w:pPr>
        <w:jc w:val="center"/>
        <w:rPr>
          <w:rFonts w:eastAsia="標楷體"/>
        </w:rPr>
        <w:sectPr w:rsidR="005833E1" w:rsidRPr="006D3E9A">
          <w:headerReference w:type="even" r:id="rId42"/>
          <w:headerReference w:type="default" r:id="rId43"/>
          <w:pgSz w:w="11900" w:h="16840"/>
          <w:pgMar w:top="1080" w:right="460" w:bottom="280" w:left="460" w:header="862" w:footer="0" w:gutter="0"/>
          <w:pgNumType w:start="7"/>
          <w:cols w:space="720"/>
        </w:sectPr>
      </w:pPr>
    </w:p>
    <w:p w14:paraId="33A1B3BE" w14:textId="77777777" w:rsidR="005833E1" w:rsidRPr="006D3E9A" w:rsidRDefault="005833E1">
      <w:pPr>
        <w:pStyle w:val="a3"/>
        <w:spacing w:before="80"/>
        <w:rPr>
          <w:rFonts w:eastAsia="標楷體"/>
        </w:rPr>
      </w:pPr>
    </w:p>
    <w:p w14:paraId="5D794A33"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35200" behindDoc="0" locked="0" layoutInCell="1" allowOverlap="1" wp14:anchorId="230A56C3" wp14:editId="68108D0B">
            <wp:simplePos x="0" y="0"/>
            <wp:positionH relativeFrom="page">
              <wp:posOffset>359806</wp:posOffset>
            </wp:positionH>
            <wp:positionV relativeFrom="paragraph">
              <wp:posOffset>1013104</wp:posOffset>
            </wp:positionV>
            <wp:extent cx="6837678" cy="6837677"/>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4" cstate="print"/>
                    <a:stretch>
                      <a:fillRect/>
                    </a:stretch>
                  </pic:blipFill>
                  <pic:spPr>
                    <a:xfrm>
                      <a:off x="0" y="0"/>
                      <a:ext cx="6837678" cy="6837677"/>
                    </a:xfrm>
                    <a:prstGeom prst="rect">
                      <a:avLst/>
                    </a:prstGeom>
                  </pic:spPr>
                </pic:pic>
              </a:graphicData>
            </a:graphic>
          </wp:anchor>
        </w:drawing>
      </w:r>
      <w:r w:rsidRPr="006D3E9A">
        <w:rPr>
          <w:rFonts w:eastAsia="標楷體"/>
        </w:rPr>
        <w:t>The origin of blockchain 1.0 is of course Bitcoin. It was a hard-coded cryptocurrency application with limited stack-based scripting language. Traits of blockchain</w:t>
      </w:r>
      <w:r w:rsidRPr="006D3E9A">
        <w:rPr>
          <w:rFonts w:eastAsia="標楷體"/>
          <w:spacing w:val="-4"/>
        </w:rPr>
        <w:t xml:space="preserve"> </w:t>
      </w:r>
      <w:r w:rsidRPr="006D3E9A">
        <w:rPr>
          <w:rFonts w:eastAsia="標楷體"/>
        </w:rPr>
        <w:t>1.0</w:t>
      </w:r>
      <w:r w:rsidRPr="006D3E9A">
        <w:rPr>
          <w:rFonts w:eastAsia="標楷體"/>
          <w:spacing w:val="-4"/>
        </w:rPr>
        <w:t xml:space="preserve"> </w:t>
      </w:r>
      <w:r w:rsidRPr="006D3E9A">
        <w:rPr>
          <w:rFonts w:eastAsia="標楷體"/>
        </w:rPr>
        <w:t>are</w:t>
      </w:r>
      <w:r w:rsidRPr="006D3E9A">
        <w:rPr>
          <w:rFonts w:eastAsia="標楷體"/>
          <w:spacing w:val="-4"/>
        </w:rPr>
        <w:t xml:space="preserve"> </w:t>
      </w: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a</w:t>
      </w:r>
      <w:r w:rsidRPr="006D3E9A">
        <w:rPr>
          <w:rFonts w:eastAsia="標楷體"/>
          <w:spacing w:val="-4"/>
        </w:rPr>
        <w:t xml:space="preserve"> </w:t>
      </w:r>
      <w:r w:rsidRPr="006D3E9A">
        <w:rPr>
          <w:rFonts w:eastAsia="標楷體"/>
        </w:rPr>
        <w:t>permissionless</w:t>
      </w:r>
      <w:r w:rsidRPr="006D3E9A">
        <w:rPr>
          <w:rFonts w:eastAsia="標楷體"/>
          <w:spacing w:val="-4"/>
        </w:rPr>
        <w:t xml:space="preserve"> </w:t>
      </w:r>
      <w:r w:rsidRPr="006D3E9A">
        <w:rPr>
          <w:rFonts w:eastAsia="標楷體"/>
        </w:rPr>
        <w:t>blockchain</w:t>
      </w:r>
      <w:r w:rsidRPr="006D3E9A">
        <w:rPr>
          <w:rFonts w:eastAsia="標楷體"/>
          <w:spacing w:val="-4"/>
        </w:rPr>
        <w:t xml:space="preserve"> </w:t>
      </w:r>
      <w:r w:rsidRPr="006D3E9A">
        <w:rPr>
          <w:rFonts w:eastAsia="標楷體"/>
        </w:rPr>
        <w:t>system</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native</w:t>
      </w:r>
      <w:r w:rsidRPr="006D3E9A">
        <w:rPr>
          <w:rFonts w:eastAsia="標楷體"/>
          <w:spacing w:val="-4"/>
        </w:rPr>
        <w:t xml:space="preserve"> </w:t>
      </w:r>
      <w:r w:rsidRPr="006D3E9A">
        <w:rPr>
          <w:rFonts w:eastAsia="標楷體"/>
        </w:rPr>
        <w:t>cryptocurrency which really relies on its proof-of-work consensus and the Sybil-control mechanism. As time passes, Bitcoin is becoming much bulkier and slower, making it irrelevant to modern transactions that require fast-paced authentications.</w:t>
      </w:r>
    </w:p>
    <w:p w14:paraId="11207FF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Blockchain 2.0 made a huge development base on the fundamental traits of blockchain</w:t>
      </w:r>
      <w:r w:rsidRPr="006D3E9A">
        <w:rPr>
          <w:rFonts w:eastAsia="標楷體"/>
          <w:spacing w:val="-9"/>
        </w:rPr>
        <w:t xml:space="preserve"> </w:t>
      </w:r>
      <w:r w:rsidRPr="006D3E9A">
        <w:rPr>
          <w:rFonts w:eastAsia="標楷體"/>
        </w:rPr>
        <w:t>1.0.</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than</w:t>
      </w:r>
      <w:r w:rsidRPr="006D3E9A">
        <w:rPr>
          <w:rFonts w:eastAsia="標楷體"/>
          <w:spacing w:val="-9"/>
        </w:rPr>
        <w:t xml:space="preserve"> </w:t>
      </w:r>
      <w:r w:rsidRPr="006D3E9A">
        <w:rPr>
          <w:rFonts w:eastAsia="標楷體"/>
        </w:rPr>
        <w:t>having</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native</w:t>
      </w:r>
      <w:r w:rsidRPr="006D3E9A">
        <w:rPr>
          <w:rFonts w:eastAsia="標楷體"/>
          <w:spacing w:val="-9"/>
        </w:rPr>
        <w:t xml:space="preserve"> </w:t>
      </w:r>
      <w:r w:rsidRPr="006D3E9A">
        <w:rPr>
          <w:rFonts w:eastAsia="標楷體"/>
        </w:rPr>
        <w:t>cryptocurrency,</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new</w:t>
      </w:r>
      <w:r w:rsidRPr="006D3E9A">
        <w:rPr>
          <w:rFonts w:eastAsia="標楷體"/>
          <w:spacing w:val="-9"/>
        </w:rPr>
        <w:t xml:space="preserve"> </w:t>
      </w:r>
      <w:r w:rsidRPr="006D3E9A">
        <w:rPr>
          <w:rFonts w:eastAsia="標楷體"/>
        </w:rPr>
        <w:t>feature,</w:t>
      </w:r>
      <w:r w:rsidRPr="006D3E9A">
        <w:rPr>
          <w:rFonts w:eastAsia="標楷體"/>
          <w:spacing w:val="-9"/>
        </w:rPr>
        <w:t xml:space="preserve"> </w:t>
      </w:r>
      <w:r w:rsidRPr="006D3E9A">
        <w:rPr>
          <w:rFonts w:eastAsia="標楷體"/>
        </w:rPr>
        <w:t>smart contract,</w:t>
      </w:r>
      <w:r w:rsidRPr="006D3E9A">
        <w:rPr>
          <w:rFonts w:eastAsia="標楷體"/>
          <w:spacing w:val="-11"/>
        </w:rPr>
        <w:t xml:space="preserve"> </w:t>
      </w:r>
      <w:r w:rsidRPr="006D3E9A">
        <w:rPr>
          <w:rFonts w:eastAsia="標楷體"/>
        </w:rPr>
        <w:t>broadens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possibilities</w:t>
      </w:r>
      <w:r w:rsidRPr="006D3E9A">
        <w:rPr>
          <w:rFonts w:eastAsia="標楷體"/>
          <w:spacing w:val="-11"/>
        </w:rPr>
        <w:t xml:space="preserve"> </w:t>
      </w:r>
      <w:r w:rsidRPr="006D3E9A">
        <w:rPr>
          <w:rFonts w:eastAsia="標楷體"/>
        </w:rPr>
        <w:t>of</w:t>
      </w:r>
      <w:r w:rsidRPr="006D3E9A">
        <w:rPr>
          <w:rFonts w:eastAsia="標楷體"/>
          <w:spacing w:val="-11"/>
        </w:rPr>
        <w:t xml:space="preserve"> </w:t>
      </w:r>
      <w:r w:rsidRPr="006D3E9A">
        <w:rPr>
          <w:rFonts w:eastAsia="標楷體"/>
        </w:rPr>
        <w:t>blockchain</w:t>
      </w:r>
      <w:r w:rsidRPr="006D3E9A">
        <w:rPr>
          <w:rFonts w:eastAsia="標楷體"/>
          <w:spacing w:val="-11"/>
        </w:rPr>
        <w:t xml:space="preserve"> </w:t>
      </w:r>
      <w:r w:rsidRPr="006D3E9A">
        <w:rPr>
          <w:rFonts w:eastAsia="標楷體"/>
        </w:rPr>
        <w:t>beyond</w:t>
      </w:r>
      <w:r w:rsidRPr="006D3E9A">
        <w:rPr>
          <w:rFonts w:eastAsia="標楷體"/>
          <w:spacing w:val="-11"/>
        </w:rPr>
        <w:t xml:space="preserve"> </w:t>
      </w:r>
      <w:r w:rsidRPr="006D3E9A">
        <w:rPr>
          <w:rFonts w:eastAsia="標楷體"/>
        </w:rPr>
        <w:t>only</w:t>
      </w:r>
      <w:r w:rsidRPr="006D3E9A">
        <w:rPr>
          <w:rFonts w:eastAsia="標楷體"/>
          <w:spacing w:val="-11"/>
        </w:rPr>
        <w:t xml:space="preserve"> </w:t>
      </w:r>
      <w:r w:rsidRPr="006D3E9A">
        <w:rPr>
          <w:rFonts w:eastAsia="標楷體"/>
        </w:rPr>
        <w:t>being</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medium</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 xml:space="preserve">trade. With the combination of distributed applications and smart contracts, Ethereum can apply to more financial scenarios. One shortcoming of blockchain 2.0 is the smart contracts need to be composed in a domain-specific language, like Solidity for </w:t>
      </w:r>
      <w:r w:rsidRPr="006D3E9A">
        <w:rPr>
          <w:rFonts w:eastAsia="標楷體"/>
          <w:spacing w:val="-2"/>
        </w:rPr>
        <w:t>Ethereum.</w:t>
      </w:r>
    </w:p>
    <w:p w14:paraId="26DAD13F"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Taking</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further</w:t>
      </w:r>
      <w:r w:rsidRPr="006D3E9A">
        <w:rPr>
          <w:rFonts w:eastAsia="標楷體"/>
          <w:spacing w:val="-5"/>
        </w:rPr>
        <w:t xml:space="preserve"> </w:t>
      </w:r>
      <w:r w:rsidRPr="006D3E9A">
        <w:rPr>
          <w:rFonts w:eastAsia="標楷體"/>
        </w:rPr>
        <w:t>step</w:t>
      </w:r>
      <w:r w:rsidRPr="006D3E9A">
        <w:rPr>
          <w:rFonts w:eastAsia="標楷體"/>
          <w:spacing w:val="-5"/>
        </w:rPr>
        <w:t xml:space="preserve"> </w:t>
      </w:r>
      <w:r w:rsidRPr="006D3E9A">
        <w:rPr>
          <w:rFonts w:eastAsia="標楷體"/>
        </w:rPr>
        <w:t>from</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2.0,</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3.0</w:t>
      </w:r>
      <w:r w:rsidRPr="006D3E9A">
        <w:rPr>
          <w:rFonts w:eastAsia="標楷體"/>
          <w:spacing w:val="-5"/>
        </w:rPr>
        <w:t xml:space="preserve"> </w:t>
      </w:r>
      <w:r w:rsidRPr="006D3E9A">
        <w:rPr>
          <w:rFonts w:eastAsia="標楷體"/>
        </w:rPr>
        <w:t>opens</w:t>
      </w:r>
      <w:r w:rsidRPr="006D3E9A">
        <w:rPr>
          <w:rFonts w:eastAsia="標楷體"/>
          <w:spacing w:val="-5"/>
        </w:rPr>
        <w:t xml:space="preserve"> </w:t>
      </w:r>
      <w:r w:rsidRPr="006D3E9A">
        <w:rPr>
          <w:rFonts w:eastAsia="標楷體"/>
        </w:rPr>
        <w:t>up</w:t>
      </w:r>
      <w:r w:rsidRPr="006D3E9A">
        <w:rPr>
          <w:rFonts w:eastAsia="標楷體"/>
          <w:spacing w:val="-5"/>
        </w:rPr>
        <w:t xml:space="preserve"> </w:t>
      </w:r>
      <w:r w:rsidRPr="006D3E9A">
        <w:rPr>
          <w:rFonts w:eastAsia="標楷體"/>
        </w:rPr>
        <w:t>broader</w:t>
      </w:r>
      <w:r w:rsidRPr="006D3E9A">
        <w:rPr>
          <w:rFonts w:eastAsia="標楷體"/>
          <w:spacing w:val="-5"/>
        </w:rPr>
        <w:t xml:space="preserve"> </w:t>
      </w:r>
      <w:r w:rsidRPr="006D3E9A">
        <w:rPr>
          <w:rFonts w:eastAsia="標楷體"/>
        </w:rPr>
        <w:t xml:space="preserve">fields for blockchain applications. Ranging from identity authentications, notarization, arbitration, auditing to medication, the transaction can be more free form compared to the rigidity in either Bitcoin or Ethereum. One of the most famous and popular examples of blockchain 3.0 is Hyperledger Fabric, a permissioned blockchain system. Its </w:t>
      </w:r>
      <w:proofErr w:type="spellStart"/>
      <w:r w:rsidRPr="006D3E9A">
        <w:rPr>
          <w:rFonts w:eastAsia="標楷體"/>
        </w:rPr>
        <w:t>chaincode</w:t>
      </w:r>
      <w:proofErr w:type="spellEnd"/>
      <w:r w:rsidRPr="006D3E9A">
        <w:rPr>
          <w:rFonts w:eastAsia="標楷體"/>
        </w:rPr>
        <w:t xml:space="preserve"> feature is equivalent to smart contracts in blockchain 2.0. It can be composed</w:t>
      </w:r>
      <w:r w:rsidRPr="006D3E9A">
        <w:rPr>
          <w:rFonts w:eastAsia="標楷體"/>
          <w:spacing w:val="-1"/>
        </w:rPr>
        <w:t xml:space="preserve"> </w:t>
      </w:r>
      <w:r w:rsidRPr="006D3E9A">
        <w:rPr>
          <w:rFonts w:eastAsia="標楷體"/>
        </w:rPr>
        <w:t>in</w:t>
      </w:r>
      <w:r w:rsidRPr="006D3E9A">
        <w:rPr>
          <w:rFonts w:eastAsia="標楷體"/>
          <w:spacing w:val="2"/>
        </w:rPr>
        <w:t xml:space="preserve"> </w:t>
      </w:r>
      <w:r w:rsidRPr="006D3E9A">
        <w:rPr>
          <w:rFonts w:eastAsia="標楷體"/>
        </w:rPr>
        <w:t>many</w:t>
      </w:r>
      <w:r w:rsidRPr="006D3E9A">
        <w:rPr>
          <w:rFonts w:eastAsia="標楷體"/>
          <w:spacing w:val="1"/>
        </w:rPr>
        <w:t xml:space="preserve"> </w:t>
      </w:r>
      <w:r w:rsidRPr="006D3E9A">
        <w:rPr>
          <w:rFonts w:eastAsia="標楷體"/>
        </w:rPr>
        <w:t>general-purpose</w:t>
      </w:r>
      <w:r w:rsidRPr="006D3E9A">
        <w:rPr>
          <w:rFonts w:eastAsia="標楷體"/>
          <w:spacing w:val="2"/>
        </w:rPr>
        <w:t xml:space="preserve"> </w:t>
      </w:r>
      <w:r w:rsidRPr="006D3E9A">
        <w:rPr>
          <w:rFonts w:eastAsia="標楷體"/>
        </w:rPr>
        <w:t>languages</w:t>
      </w:r>
      <w:r w:rsidRPr="006D3E9A">
        <w:rPr>
          <w:rFonts w:eastAsia="標楷體"/>
          <w:spacing w:val="1"/>
        </w:rPr>
        <w:t xml:space="preserve"> </w:t>
      </w:r>
      <w:r w:rsidRPr="006D3E9A">
        <w:rPr>
          <w:rFonts w:eastAsia="標楷體"/>
        </w:rPr>
        <w:t>(e.g.,</w:t>
      </w:r>
      <w:r w:rsidRPr="006D3E9A">
        <w:rPr>
          <w:rFonts w:eastAsia="標楷體"/>
          <w:spacing w:val="2"/>
        </w:rPr>
        <w:t xml:space="preserve"> </w:t>
      </w:r>
      <w:r w:rsidRPr="006D3E9A">
        <w:rPr>
          <w:rFonts w:eastAsia="標楷體"/>
        </w:rPr>
        <w:t>Java,</w:t>
      </w:r>
      <w:r w:rsidRPr="006D3E9A">
        <w:rPr>
          <w:rFonts w:eastAsia="標楷體"/>
          <w:spacing w:val="1"/>
        </w:rPr>
        <w:t xml:space="preserve"> </w:t>
      </w:r>
      <w:r w:rsidRPr="006D3E9A">
        <w:rPr>
          <w:rFonts w:eastAsia="標楷體"/>
        </w:rPr>
        <w:t>Golang).</w:t>
      </w:r>
      <w:r w:rsidRPr="006D3E9A">
        <w:rPr>
          <w:rFonts w:eastAsia="標楷體"/>
          <w:spacing w:val="2"/>
        </w:rPr>
        <w:t xml:space="preserve"> </w:t>
      </w:r>
      <w:r w:rsidRPr="006D3E9A">
        <w:rPr>
          <w:rFonts w:eastAsia="標楷體"/>
        </w:rPr>
        <w:t>Unlike</w:t>
      </w:r>
      <w:r w:rsidRPr="006D3E9A">
        <w:rPr>
          <w:rFonts w:eastAsia="標楷體"/>
          <w:spacing w:val="2"/>
        </w:rPr>
        <w:t xml:space="preserve"> </w:t>
      </w:r>
      <w:r w:rsidRPr="006D3E9A">
        <w:rPr>
          <w:rFonts w:eastAsia="標楷體"/>
          <w:spacing w:val="-2"/>
        </w:rPr>
        <w:t>blockchain</w:t>
      </w:r>
    </w:p>
    <w:p w14:paraId="339A2A8A" w14:textId="77777777" w:rsidR="005833E1" w:rsidRPr="006D3E9A" w:rsidRDefault="00000000">
      <w:pPr>
        <w:pStyle w:val="a3"/>
        <w:spacing w:line="480" w:lineRule="auto"/>
        <w:ind w:left="1335" w:right="1336"/>
        <w:jc w:val="both"/>
        <w:rPr>
          <w:rFonts w:eastAsia="標楷體"/>
        </w:rPr>
      </w:pPr>
      <w:r w:rsidRPr="006D3E9A">
        <w:rPr>
          <w:rFonts w:eastAsia="標楷體"/>
        </w:rPr>
        <w:t>1.0</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2.0,</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3.0</w:t>
      </w:r>
      <w:r w:rsidRPr="006D3E9A">
        <w:rPr>
          <w:rFonts w:eastAsia="標楷體"/>
          <w:spacing w:val="-13"/>
        </w:rPr>
        <w:t xml:space="preserve"> </w:t>
      </w:r>
      <w:r w:rsidRPr="006D3E9A">
        <w:rPr>
          <w:rFonts w:eastAsia="標楷體"/>
        </w:rPr>
        <w:t>uses</w:t>
      </w:r>
      <w:r w:rsidRPr="006D3E9A">
        <w:rPr>
          <w:rFonts w:eastAsia="標楷體"/>
          <w:spacing w:val="-13"/>
        </w:rPr>
        <w:t xml:space="preserve"> </w:t>
      </w:r>
      <w:r w:rsidRPr="006D3E9A">
        <w:rPr>
          <w:rFonts w:eastAsia="標楷體"/>
        </w:rPr>
        <w:t>modular</w:t>
      </w:r>
      <w:r w:rsidRPr="006D3E9A">
        <w:rPr>
          <w:rFonts w:eastAsia="標楷體"/>
          <w:spacing w:val="-13"/>
        </w:rPr>
        <w:t xml:space="preserve"> </w:t>
      </w:r>
      <w:r w:rsidRPr="006D3E9A">
        <w:rPr>
          <w:rFonts w:eastAsia="標楷體"/>
        </w:rPr>
        <w:t>–</w:t>
      </w:r>
      <w:r w:rsidRPr="006D3E9A">
        <w:rPr>
          <w:rFonts w:eastAsia="標楷體"/>
          <w:spacing w:val="-13"/>
        </w:rPr>
        <w:t xml:space="preserve"> </w:t>
      </w:r>
      <w:r w:rsidRPr="006D3E9A">
        <w:rPr>
          <w:rFonts w:eastAsia="標楷體"/>
        </w:rPr>
        <w:t>so</w:t>
      </w:r>
      <w:r w:rsidRPr="006D3E9A">
        <w:rPr>
          <w:rFonts w:eastAsia="標楷體"/>
          <w:spacing w:val="-13"/>
        </w:rPr>
        <w:t xml:space="preserve"> </w:t>
      </w:r>
      <w:r w:rsidRPr="006D3E9A">
        <w:rPr>
          <w:rFonts w:eastAsia="標楷體"/>
        </w:rPr>
        <w:t>called</w:t>
      </w:r>
      <w:r w:rsidRPr="006D3E9A">
        <w:rPr>
          <w:rFonts w:eastAsia="標楷體"/>
          <w:spacing w:val="-13"/>
        </w:rPr>
        <w:t xml:space="preserve"> </w:t>
      </w:r>
      <w:r w:rsidRPr="006D3E9A">
        <w:rPr>
          <w:rFonts w:eastAsia="標楷體"/>
        </w:rPr>
        <w:t>“pluggable</w:t>
      </w:r>
      <w:r w:rsidRPr="006D3E9A">
        <w:rPr>
          <w:rFonts w:eastAsia="標楷體"/>
          <w:spacing w:val="-13"/>
        </w:rPr>
        <w:t xml:space="preserve"> </w:t>
      </w:r>
      <w:r w:rsidRPr="006D3E9A">
        <w:rPr>
          <w:rFonts w:eastAsia="標楷體"/>
        </w:rPr>
        <w:t>consensuses,”</w:t>
      </w:r>
      <w:r w:rsidRPr="006D3E9A">
        <w:rPr>
          <w:rFonts w:eastAsia="標楷體"/>
          <w:spacing w:val="-13"/>
        </w:rPr>
        <w:t xml:space="preserve"> </w:t>
      </w:r>
      <w:r w:rsidRPr="006D3E9A">
        <w:rPr>
          <w:rFonts w:eastAsia="標楷體"/>
        </w:rPr>
        <w:t>enabling it to be faster and more light-weight. Hyperledger Fabric does not come with a native cryptocurrency, yet it is an upcoming feature the public is looking forward to developing in the near future.</w:t>
      </w:r>
    </w:p>
    <w:p w14:paraId="3C5EC30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1A6BD329" w14:textId="77777777" w:rsidR="005833E1" w:rsidRPr="006D3E9A" w:rsidRDefault="005833E1">
      <w:pPr>
        <w:pStyle w:val="a3"/>
        <w:spacing w:before="80"/>
        <w:rPr>
          <w:rFonts w:eastAsia="標楷體"/>
        </w:rPr>
      </w:pPr>
    </w:p>
    <w:p w14:paraId="35907E8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Hyperledger</w:t>
      </w:r>
      <w:r w:rsidRPr="006D3E9A">
        <w:rPr>
          <w:rFonts w:eastAsia="標楷體"/>
          <w:spacing w:val="-4"/>
          <w:sz w:val="24"/>
        </w:rPr>
        <w:t xml:space="preserve"> </w:t>
      </w:r>
      <w:r w:rsidRPr="006D3E9A">
        <w:rPr>
          <w:rFonts w:eastAsia="標楷體"/>
          <w:spacing w:val="-2"/>
          <w:sz w:val="24"/>
        </w:rPr>
        <w:t>Technology</w:t>
      </w:r>
    </w:p>
    <w:p w14:paraId="0353929C" w14:textId="77777777" w:rsidR="005833E1" w:rsidRPr="006D3E9A" w:rsidRDefault="005833E1">
      <w:pPr>
        <w:pStyle w:val="a3"/>
        <w:rPr>
          <w:rFonts w:eastAsia="標楷體"/>
        </w:rPr>
      </w:pPr>
    </w:p>
    <w:p w14:paraId="382C24AB"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6224" behindDoc="0" locked="0" layoutInCell="1" allowOverlap="1" wp14:anchorId="06695861" wp14:editId="5DFFD35C">
                <wp:simplePos x="0" y="0"/>
                <wp:positionH relativeFrom="page">
                  <wp:posOffset>359806</wp:posOffset>
                </wp:positionH>
                <wp:positionV relativeFrom="paragraph">
                  <wp:posOffset>662613</wp:posOffset>
                </wp:positionV>
                <wp:extent cx="6837680" cy="683768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9" cy="6837680"/>
                          <a:chOff x="0" y="0"/>
                          <a:chExt cx="6837678" cy="6837677"/>
                        </a:xfrm>
                      </wpg:grpSpPr>
                      <pic:pic xmlns:pic="http://schemas.openxmlformats.org/drawingml/2006/picture">
                        <pic:nvPicPr>
                          <pic:cNvPr id="61" name="Image 61"/>
                          <pic:cNvPicPr/>
                        </pic:nvPicPr>
                        <pic:blipFill>
                          <a:blip r:embed="rId8" cstate="print"/>
                          <a:stretch>
                            <a:fillRect/>
                          </a:stretch>
                        </pic:blipFill>
                        <pic:spPr>
                          <a:xfrm>
                            <a:off x="0" y="0"/>
                            <a:ext cx="6837678" cy="6837677"/>
                          </a:xfrm>
                          <a:prstGeom prst="rect">
                            <a:avLst/>
                          </a:prstGeom>
                        </pic:spPr>
                      </pic:pic>
                      <pic:pic xmlns:pic="http://schemas.openxmlformats.org/drawingml/2006/picture">
                        <pic:nvPicPr>
                          <pic:cNvPr id="60" name="Image 60"/>
                          <pic:cNvPicPr/>
                        </pic:nvPicPr>
                        <pic:blipFill>
                          <a:blip r:embed="rId45" cstate="print"/>
                          <a:stretch>
                            <a:fillRect/>
                          </a:stretch>
                        </pic:blipFill>
                        <pic:spPr>
                          <a:xfrm>
                            <a:off x="898612" y="769285"/>
                            <a:ext cx="5057185" cy="2052380"/>
                          </a:xfrm>
                          <a:prstGeom prst="rect">
                            <a:avLst/>
                          </a:prstGeom>
                        </pic:spPr>
                      </pic:pic>
                    </wpg:wgp>
                  </a:graphicData>
                </a:graphic>
              </wp:anchor>
            </w:drawing>
          </mc:Choice>
          <mc:Fallback>
            <w:pict>
              <v:group w14:anchorId="183474B2" id="Group 59" o:spid="_x0000_s1026" style="position:absolute;margin-left:28.35pt;margin-top:52.15pt;width:538.4pt;height:538.4pt;z-index:251636224;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78dOxYAAAAAGORv&#10;PYtdhRE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JRazscB59azgAAAAASUVORK5CYIJQ&#10;SwMECgAAAAAAAAAhABjC2x5TDAEAUwwBABUAAABkcnMvbWVkaWEvaW1hZ2UyLmpwZWf/2P/gABBK&#10;RklGAAEBAQBgAGAAAP/bAEMAAwICAwICAwMDAwQDAwQFCAUFBAQFCgcHBggMCgwMCwoLCw0OEhAN&#10;DhEOCwsQFhARExQVFRUMDxcYFhQYEhQVFP/bAEMBAwQEBQQFCQUFCRQNCw0UFBQUFBQUFBQUFBQU&#10;FBQUFBQUFBQUFBQUFBQUFBQUFBQUFBQUFBQUFBQUFBQUFBQUFP/AABEIAVADP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">
                <v:shape id="Image 61" o:spid="_x0000_s1027"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">
                  <v:imagedata r:id="rId37" o:title=""/>
                </v:shape>
                <v:shape id="Image 60" o:spid="_x0000_s1028" type="#_x0000_t75" style="position:absolute;left:8986;top:7692;width:50571;height:2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">
                  <v:imagedata r:id="rId46" o:title=""/>
                </v:shape>
                <w10:wrap anchorx="page"/>
              </v:group>
            </w:pict>
          </mc:Fallback>
        </mc:AlternateContent>
      </w:r>
      <w:r w:rsidRPr="006D3E9A">
        <w:rPr>
          <w:rFonts w:eastAsia="標楷體"/>
        </w:rPr>
        <w:t>Hyperledger Fabric is an opensource permissioned Distributed Ledger Technology (DLT) platform (Hyperledger, 2020). It is highly modular and contains multiple ledgers that can track any kind of cross-industry asset.</w:t>
      </w:r>
    </w:p>
    <w:p w14:paraId="10877E3B" w14:textId="77777777" w:rsidR="005833E1" w:rsidRPr="006D3E9A" w:rsidRDefault="005833E1">
      <w:pPr>
        <w:pStyle w:val="a3"/>
        <w:rPr>
          <w:rFonts w:eastAsia="標楷體"/>
        </w:rPr>
      </w:pPr>
    </w:p>
    <w:p w14:paraId="39025A34" w14:textId="77777777" w:rsidR="005833E1" w:rsidRPr="006D3E9A" w:rsidRDefault="005833E1">
      <w:pPr>
        <w:pStyle w:val="a3"/>
        <w:rPr>
          <w:rFonts w:eastAsia="標楷體"/>
        </w:rPr>
      </w:pPr>
    </w:p>
    <w:p w14:paraId="2A4B3C48" w14:textId="77777777" w:rsidR="005833E1" w:rsidRPr="006D3E9A" w:rsidRDefault="005833E1">
      <w:pPr>
        <w:pStyle w:val="a3"/>
        <w:rPr>
          <w:rFonts w:eastAsia="標楷體"/>
        </w:rPr>
      </w:pPr>
    </w:p>
    <w:p w14:paraId="23546342" w14:textId="77777777" w:rsidR="005833E1" w:rsidRPr="006D3E9A" w:rsidRDefault="005833E1">
      <w:pPr>
        <w:pStyle w:val="a3"/>
        <w:rPr>
          <w:rFonts w:eastAsia="標楷體"/>
        </w:rPr>
      </w:pPr>
    </w:p>
    <w:p w14:paraId="7770B14A" w14:textId="77777777" w:rsidR="005833E1" w:rsidRPr="006D3E9A" w:rsidRDefault="005833E1">
      <w:pPr>
        <w:pStyle w:val="a3"/>
        <w:rPr>
          <w:rFonts w:eastAsia="標楷體"/>
        </w:rPr>
      </w:pPr>
    </w:p>
    <w:p w14:paraId="394E6DAD" w14:textId="77777777" w:rsidR="005833E1" w:rsidRPr="006D3E9A" w:rsidRDefault="005833E1">
      <w:pPr>
        <w:pStyle w:val="a3"/>
        <w:rPr>
          <w:rFonts w:eastAsia="標楷體"/>
        </w:rPr>
      </w:pPr>
    </w:p>
    <w:p w14:paraId="10D26130" w14:textId="77777777" w:rsidR="005833E1" w:rsidRPr="006D3E9A" w:rsidRDefault="005833E1">
      <w:pPr>
        <w:pStyle w:val="a3"/>
        <w:rPr>
          <w:rFonts w:eastAsia="標楷體"/>
        </w:rPr>
      </w:pPr>
    </w:p>
    <w:p w14:paraId="71E73205" w14:textId="77777777" w:rsidR="005833E1" w:rsidRPr="006D3E9A" w:rsidRDefault="005833E1">
      <w:pPr>
        <w:pStyle w:val="a3"/>
        <w:rPr>
          <w:rFonts w:eastAsia="標楷體"/>
        </w:rPr>
      </w:pPr>
    </w:p>
    <w:p w14:paraId="4D76E3E0" w14:textId="77777777" w:rsidR="005833E1" w:rsidRPr="006D3E9A" w:rsidRDefault="005833E1">
      <w:pPr>
        <w:pStyle w:val="a3"/>
        <w:rPr>
          <w:rFonts w:eastAsia="標楷體"/>
        </w:rPr>
      </w:pPr>
    </w:p>
    <w:p w14:paraId="6510DE2A" w14:textId="77777777" w:rsidR="005833E1" w:rsidRPr="006D3E9A" w:rsidRDefault="005833E1">
      <w:pPr>
        <w:pStyle w:val="a3"/>
        <w:rPr>
          <w:rFonts w:eastAsia="標楷體"/>
        </w:rPr>
      </w:pPr>
    </w:p>
    <w:p w14:paraId="5327F0A3" w14:textId="77777777" w:rsidR="005833E1" w:rsidRPr="006D3E9A" w:rsidRDefault="005833E1">
      <w:pPr>
        <w:pStyle w:val="a3"/>
        <w:rPr>
          <w:rFonts w:eastAsia="標楷體"/>
        </w:rPr>
      </w:pPr>
    </w:p>
    <w:p w14:paraId="3E476EF6" w14:textId="77777777" w:rsidR="005833E1" w:rsidRPr="006D3E9A" w:rsidRDefault="005833E1">
      <w:pPr>
        <w:pStyle w:val="a3"/>
        <w:rPr>
          <w:rFonts w:eastAsia="標楷體"/>
        </w:rPr>
      </w:pPr>
    </w:p>
    <w:p w14:paraId="5578B3B9" w14:textId="77777777" w:rsidR="005833E1" w:rsidRPr="006D3E9A" w:rsidRDefault="005833E1">
      <w:pPr>
        <w:pStyle w:val="a3"/>
        <w:rPr>
          <w:rFonts w:eastAsia="標楷體"/>
        </w:rPr>
      </w:pPr>
    </w:p>
    <w:p w14:paraId="1293B0AD" w14:textId="77777777" w:rsidR="005833E1" w:rsidRPr="006D3E9A" w:rsidRDefault="005833E1">
      <w:pPr>
        <w:pStyle w:val="a3"/>
        <w:rPr>
          <w:rFonts w:eastAsia="標楷體"/>
        </w:rPr>
      </w:pPr>
    </w:p>
    <w:p w14:paraId="46EDA8FA" w14:textId="77777777" w:rsidR="005833E1" w:rsidRPr="006D3E9A" w:rsidRDefault="005833E1">
      <w:pPr>
        <w:pStyle w:val="a3"/>
        <w:spacing w:before="70"/>
        <w:rPr>
          <w:rFonts w:eastAsia="標楷體"/>
        </w:rPr>
      </w:pPr>
    </w:p>
    <w:p w14:paraId="26784747" w14:textId="6B02790D" w:rsidR="005833E1" w:rsidRPr="006D3E9A" w:rsidRDefault="00000000">
      <w:pPr>
        <w:pStyle w:val="a3"/>
        <w:spacing w:before="1"/>
        <w:ind w:left="408" w:right="408"/>
        <w:jc w:val="center"/>
        <w:rPr>
          <w:rFonts w:eastAsia="標楷體"/>
        </w:rPr>
      </w:pPr>
      <w:del w:id="323" w:author="190498 lily" w:date="2023-11-22T15:20:00Z">
        <w:r w:rsidRPr="006D3E9A" w:rsidDel="007B720F">
          <w:rPr>
            <w:rFonts w:eastAsia="標楷體"/>
          </w:rPr>
          <w:delText>Figure</w:delText>
        </w:r>
        <w:r w:rsidRPr="006D3E9A" w:rsidDel="007B720F">
          <w:rPr>
            <w:rFonts w:eastAsia="標楷體"/>
            <w:spacing w:val="-3"/>
          </w:rPr>
          <w:delText xml:space="preserve"> </w:delText>
        </w:r>
      </w:del>
      <w:ins w:id="324" w:author="190498 lily" w:date="2023-11-22T15:20:00Z">
        <w:r w:rsidR="007B720F">
          <w:rPr>
            <w:rFonts w:eastAsia="標楷體"/>
            <w:i/>
            <w:iCs/>
            <w:spacing w:val="-3"/>
            <w:lang w:eastAsia="zh-TW"/>
          </w:rPr>
          <w:t>Figure 2.2</w:t>
        </w:r>
      </w:ins>
      <w:del w:id="325" w:author="190498 lily" w:date="2023-11-22T15:19:00Z">
        <w:r w:rsidRPr="006D3E9A" w:rsidDel="007B720F">
          <w:rPr>
            <w:rFonts w:eastAsia="標楷體"/>
          </w:rPr>
          <w:delText>3</w:delText>
        </w:r>
      </w:del>
      <w:del w:id="326" w:author="190498 lily" w:date="2023-11-22T15:20:00Z">
        <w:r w:rsidRPr="006D3E9A" w:rsidDel="007B720F">
          <w:rPr>
            <w:rFonts w:eastAsia="標楷體"/>
          </w:rPr>
          <w:delText>:</w:delText>
        </w:r>
      </w:del>
      <w:ins w:id="327" w:author="190498 lily" w:date="2023-11-22T15:20:00Z">
        <w:r w:rsidR="007B720F">
          <w:rPr>
            <w:rFonts w:eastAsia="標楷體"/>
          </w:rPr>
          <w:t xml:space="preserve"> </w:t>
        </w:r>
      </w:ins>
      <w:del w:id="328" w:author="190498 lily" w:date="2023-11-22T15:20:00Z">
        <w:r w:rsidRPr="006D3E9A" w:rsidDel="007B720F">
          <w:rPr>
            <w:rFonts w:eastAsia="標楷體"/>
            <w:spacing w:val="-1"/>
          </w:rPr>
          <w:delText xml:space="preserve"> </w:delText>
        </w:r>
      </w:del>
      <w:r w:rsidRPr="006D3E9A">
        <w:rPr>
          <w:rFonts w:eastAsia="標楷體"/>
        </w:rPr>
        <w:t>Projects</w:t>
      </w:r>
      <w:r w:rsidRPr="006D3E9A">
        <w:rPr>
          <w:rFonts w:eastAsia="標楷體"/>
          <w:spacing w:val="-1"/>
        </w:rPr>
        <w:t xml:space="preserve"> </w:t>
      </w:r>
      <w:r w:rsidRPr="006D3E9A">
        <w:rPr>
          <w:rFonts w:eastAsia="標楷體"/>
        </w:rPr>
        <w:t>Under</w:t>
      </w:r>
      <w:r w:rsidRPr="006D3E9A">
        <w:rPr>
          <w:rFonts w:eastAsia="標楷體"/>
          <w:spacing w:val="-2"/>
        </w:rPr>
        <w:t xml:space="preserve"> </w:t>
      </w:r>
      <w:r w:rsidRPr="006D3E9A">
        <w:rPr>
          <w:rFonts w:eastAsia="標楷體"/>
        </w:rPr>
        <w:t>the</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spacing w:val="-2"/>
        </w:rPr>
        <w:t>Namespace</w:t>
      </w:r>
      <w:r w:rsidRPr="006D3E9A">
        <w:rPr>
          <w:rFonts w:eastAsia="標楷體"/>
          <w:spacing w:val="-2"/>
          <w:vertAlign w:val="superscript"/>
        </w:rPr>
        <w:t>1</w:t>
      </w:r>
    </w:p>
    <w:p w14:paraId="6F533B11" w14:textId="77777777" w:rsidR="005833E1" w:rsidRPr="006D3E9A" w:rsidRDefault="005833E1">
      <w:pPr>
        <w:pStyle w:val="a3"/>
        <w:rPr>
          <w:rFonts w:eastAsia="標楷體"/>
        </w:rPr>
      </w:pPr>
    </w:p>
    <w:p w14:paraId="670DF7EE" w14:textId="77777777" w:rsidR="005833E1" w:rsidRPr="006D3E9A" w:rsidRDefault="005833E1">
      <w:pPr>
        <w:pStyle w:val="a3"/>
        <w:spacing w:before="262"/>
        <w:rPr>
          <w:rFonts w:eastAsia="標楷體"/>
        </w:rPr>
      </w:pPr>
    </w:p>
    <w:p w14:paraId="1DED4FF0"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Hyperledger was designed particularly to target cross-organizational enterprise applications, therefore, a Hyperledger Fabric transaction can be far more free form compared to the rigidity in either Bitcoin or Ethereum. For example, we can capture any piece of information we want, such as names and emails, based on different use cases (C. Gorenflo, S. Lee, L. Golab and S. Keshav, 2019).</w:t>
      </w:r>
    </w:p>
    <w:p w14:paraId="342061E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From a business perspective, many traits of public blockchains, like anonymity and</w:t>
      </w:r>
      <w:r w:rsidRPr="006D3E9A">
        <w:rPr>
          <w:rFonts w:eastAsia="標楷體"/>
          <w:spacing w:val="-11"/>
        </w:rPr>
        <w:t xml:space="preserve"> </w:t>
      </w:r>
      <w:r w:rsidRPr="006D3E9A">
        <w:rPr>
          <w:rFonts w:eastAsia="標楷體"/>
        </w:rPr>
        <w:t>full</w:t>
      </w:r>
      <w:r w:rsidRPr="006D3E9A">
        <w:rPr>
          <w:rFonts w:eastAsia="標楷體"/>
          <w:spacing w:val="-11"/>
        </w:rPr>
        <w:t xml:space="preserve"> </w:t>
      </w:r>
      <w:r w:rsidRPr="006D3E9A">
        <w:rPr>
          <w:rFonts w:eastAsia="標楷體"/>
        </w:rPr>
        <w:t>transparency,</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not</w:t>
      </w:r>
      <w:r w:rsidRPr="006D3E9A">
        <w:rPr>
          <w:rFonts w:eastAsia="標楷體"/>
          <w:spacing w:val="-11"/>
        </w:rPr>
        <w:t xml:space="preserve"> </w:t>
      </w:r>
      <w:r w:rsidRPr="006D3E9A">
        <w:rPr>
          <w:rFonts w:eastAsia="標楷體"/>
        </w:rPr>
        <w:t>desirable</w:t>
      </w:r>
      <w:r w:rsidRPr="006D3E9A">
        <w:rPr>
          <w:rFonts w:eastAsia="標楷體"/>
          <w:spacing w:val="-12"/>
        </w:rPr>
        <w:t xml:space="preserve"> </w:t>
      </w:r>
      <w:r w:rsidRPr="006D3E9A">
        <w:rPr>
          <w:rFonts w:eastAsia="標楷體"/>
        </w:rPr>
        <w:t>qualities</w:t>
      </w:r>
      <w:r w:rsidRPr="006D3E9A">
        <w:rPr>
          <w:rFonts w:eastAsia="標楷體"/>
          <w:spacing w:val="-11"/>
        </w:rPr>
        <w:t xml:space="preserve"> </w:t>
      </w:r>
      <w:r w:rsidRPr="006D3E9A">
        <w:rPr>
          <w:rFonts w:eastAsia="標楷體"/>
        </w:rPr>
        <w:t>since</w:t>
      </w:r>
      <w:r w:rsidRPr="006D3E9A">
        <w:rPr>
          <w:rFonts w:eastAsia="標楷體"/>
          <w:spacing w:val="-11"/>
        </w:rPr>
        <w:t xml:space="preserve"> </w:t>
      </w:r>
      <w:r w:rsidRPr="006D3E9A">
        <w:rPr>
          <w:rFonts w:eastAsia="標楷體"/>
        </w:rPr>
        <w:t>the</w:t>
      </w:r>
      <w:r w:rsidRPr="006D3E9A">
        <w:rPr>
          <w:rFonts w:eastAsia="標楷體"/>
          <w:spacing w:val="-12"/>
        </w:rPr>
        <w:t xml:space="preserve"> </w:t>
      </w:r>
      <w:r w:rsidRPr="006D3E9A">
        <w:rPr>
          <w:rFonts w:eastAsia="標楷體"/>
        </w:rPr>
        <w:t>businesses</w:t>
      </w:r>
      <w:r w:rsidRPr="006D3E9A">
        <w:rPr>
          <w:rFonts w:eastAsia="標楷體"/>
          <w:spacing w:val="-11"/>
        </w:rPr>
        <w:t xml:space="preserve"> </w:t>
      </w:r>
      <w:r w:rsidRPr="006D3E9A">
        <w:rPr>
          <w:rFonts w:eastAsia="標楷體"/>
        </w:rPr>
        <w:t>need</w:t>
      </w:r>
      <w:r w:rsidRPr="006D3E9A">
        <w:rPr>
          <w:rFonts w:eastAsia="標楷體"/>
          <w:spacing w:val="-11"/>
        </w:rPr>
        <w:t xml:space="preserve"> </w:t>
      </w:r>
      <w:r w:rsidRPr="006D3E9A">
        <w:rPr>
          <w:rFonts w:eastAsia="標楷體"/>
        </w:rPr>
        <w:t>to</w:t>
      </w:r>
      <w:r w:rsidRPr="006D3E9A">
        <w:rPr>
          <w:rFonts w:eastAsia="標楷體"/>
          <w:spacing w:val="-12"/>
        </w:rPr>
        <w:t xml:space="preserve"> </w:t>
      </w:r>
      <w:r w:rsidRPr="006D3E9A">
        <w:rPr>
          <w:rFonts w:eastAsia="標楷體"/>
        </w:rPr>
        <w:t>know</w:t>
      </w:r>
      <w:r w:rsidRPr="006D3E9A">
        <w:rPr>
          <w:rFonts w:eastAsia="標楷體"/>
          <w:spacing w:val="-11"/>
        </w:rPr>
        <w:t xml:space="preserve"> </w:t>
      </w:r>
      <w:r w:rsidRPr="006D3E9A">
        <w:rPr>
          <w:rFonts w:eastAsia="標楷體"/>
        </w:rPr>
        <w:t>who the</w:t>
      </w:r>
      <w:r w:rsidRPr="006D3E9A">
        <w:rPr>
          <w:rFonts w:eastAsia="標楷體"/>
          <w:spacing w:val="8"/>
        </w:rPr>
        <w:t xml:space="preserve"> </w:t>
      </w:r>
      <w:r w:rsidRPr="006D3E9A">
        <w:rPr>
          <w:rFonts w:eastAsia="標楷體"/>
        </w:rPr>
        <w:t>users</w:t>
      </w:r>
      <w:r w:rsidRPr="006D3E9A">
        <w:rPr>
          <w:rFonts w:eastAsia="標楷體"/>
          <w:spacing w:val="8"/>
        </w:rPr>
        <w:t xml:space="preserve"> </w:t>
      </w:r>
      <w:r w:rsidRPr="006D3E9A">
        <w:rPr>
          <w:rFonts w:eastAsia="標楷體"/>
        </w:rPr>
        <w:t>are</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make</w:t>
      </w:r>
      <w:r w:rsidRPr="006D3E9A">
        <w:rPr>
          <w:rFonts w:eastAsia="標楷體"/>
          <w:spacing w:val="9"/>
        </w:rPr>
        <w:t xml:space="preserve"> </w:t>
      </w:r>
      <w:r w:rsidRPr="006D3E9A">
        <w:rPr>
          <w:rFonts w:eastAsia="標楷體"/>
        </w:rPr>
        <w:t>sure</w:t>
      </w:r>
      <w:r w:rsidRPr="006D3E9A">
        <w:rPr>
          <w:rFonts w:eastAsia="標楷體"/>
          <w:spacing w:val="8"/>
        </w:rPr>
        <w:t xml:space="preserve"> </w:t>
      </w:r>
      <w:r w:rsidRPr="006D3E9A">
        <w:rPr>
          <w:rFonts w:eastAsia="標楷體"/>
        </w:rPr>
        <w:t>specific</w:t>
      </w:r>
      <w:r w:rsidRPr="006D3E9A">
        <w:rPr>
          <w:rFonts w:eastAsia="標楷體"/>
          <w:spacing w:val="8"/>
        </w:rPr>
        <w:t xml:space="preserve"> </w:t>
      </w:r>
      <w:r w:rsidRPr="006D3E9A">
        <w:rPr>
          <w:rFonts w:eastAsia="標楷體"/>
        </w:rPr>
        <w:t>information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only</w:t>
      </w:r>
      <w:r w:rsidRPr="006D3E9A">
        <w:rPr>
          <w:rFonts w:eastAsia="標楷體"/>
          <w:spacing w:val="9"/>
        </w:rPr>
        <w:t xml:space="preserve"> </w:t>
      </w:r>
      <w:r w:rsidRPr="006D3E9A">
        <w:rPr>
          <w:rFonts w:eastAsia="標楷體"/>
        </w:rPr>
        <w:t>revealed</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certain</w:t>
      </w:r>
      <w:r w:rsidRPr="006D3E9A">
        <w:rPr>
          <w:rFonts w:eastAsia="標楷體"/>
          <w:spacing w:val="8"/>
        </w:rPr>
        <w:t xml:space="preserve"> </w:t>
      </w:r>
      <w:r w:rsidRPr="006D3E9A">
        <w:rPr>
          <w:rFonts w:eastAsia="標楷體"/>
        </w:rPr>
        <w:t>groups</w:t>
      </w:r>
      <w:r w:rsidRPr="006D3E9A">
        <w:rPr>
          <w:rFonts w:eastAsia="標楷體"/>
          <w:spacing w:val="9"/>
        </w:rPr>
        <w:t xml:space="preserve"> </w:t>
      </w:r>
      <w:r w:rsidRPr="006D3E9A">
        <w:rPr>
          <w:rFonts w:eastAsia="標楷體"/>
          <w:spacing w:val="-5"/>
        </w:rPr>
        <w:t>of</w:t>
      </w:r>
    </w:p>
    <w:p w14:paraId="5959ED0F" w14:textId="77777777" w:rsidR="005833E1" w:rsidRPr="006D3E9A" w:rsidRDefault="005833E1">
      <w:pPr>
        <w:pStyle w:val="a3"/>
        <w:rPr>
          <w:rFonts w:eastAsia="標楷體"/>
          <w:sz w:val="20"/>
        </w:rPr>
      </w:pPr>
    </w:p>
    <w:p w14:paraId="69E82D1E" w14:textId="77777777" w:rsidR="005833E1" w:rsidRPr="006D3E9A" w:rsidRDefault="00000000">
      <w:pPr>
        <w:pStyle w:val="a3"/>
        <w:spacing w:before="191"/>
        <w:rPr>
          <w:rFonts w:eastAsia="標楷體"/>
          <w:sz w:val="20"/>
        </w:rPr>
      </w:pPr>
      <w:r w:rsidRPr="006D3E9A">
        <w:rPr>
          <w:rFonts w:eastAsia="標楷體"/>
          <w:noProof/>
        </w:rPr>
        <mc:AlternateContent>
          <mc:Choice Requires="wps">
            <w:drawing>
              <wp:anchor distT="0" distB="0" distL="0" distR="0" simplePos="0" relativeHeight="251691520" behindDoc="1" locked="0" layoutInCell="1" allowOverlap="1" wp14:anchorId="74FF4985" wp14:editId="00B477CB">
                <wp:simplePos x="0" y="0"/>
                <wp:positionH relativeFrom="page">
                  <wp:posOffset>1139952</wp:posOffset>
                </wp:positionH>
                <wp:positionV relativeFrom="paragraph">
                  <wp:posOffset>282983</wp:posOffset>
                </wp:positionV>
                <wp:extent cx="1828800"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39FAD5" id="Graphic 62" o:spid="_x0000_s1026" style="position:absolute;margin-left:89.75pt;margin-top:22.3pt;width:2in;height:.5pt;z-index:-251624960;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" path="m1828800,l,,,6096r1828800,l1828800,xe" fillcolor="black" stroked="f">
                <v:path arrowok="t"/>
                <w10:wrap type="topAndBottom" anchorx="page"/>
              </v:shape>
            </w:pict>
          </mc:Fallback>
        </mc:AlternateContent>
      </w:r>
    </w:p>
    <w:p w14:paraId="0B17BB7B" w14:textId="77777777" w:rsidR="005833E1" w:rsidRPr="006D3E9A" w:rsidRDefault="005833E1">
      <w:pPr>
        <w:pStyle w:val="a3"/>
        <w:spacing w:before="149"/>
        <w:rPr>
          <w:rFonts w:eastAsia="標楷體"/>
          <w:sz w:val="20"/>
        </w:rPr>
      </w:pPr>
    </w:p>
    <w:p w14:paraId="28802085" w14:textId="77777777" w:rsidR="005833E1" w:rsidRPr="006D3E9A" w:rsidRDefault="00000000">
      <w:pPr>
        <w:spacing w:line="480" w:lineRule="auto"/>
        <w:ind w:left="1485" w:right="1127" w:hanging="150"/>
        <w:rPr>
          <w:rFonts w:eastAsia="標楷體"/>
          <w:sz w:val="20"/>
        </w:rPr>
      </w:pPr>
      <w:r w:rsidRPr="006D3E9A">
        <w:rPr>
          <w:rFonts w:eastAsia="標楷體"/>
          <w:sz w:val="20"/>
          <w:vertAlign w:val="superscript"/>
        </w:rPr>
        <w:t>1</w:t>
      </w:r>
      <w:r w:rsidRPr="006D3E9A">
        <w:rPr>
          <w:rFonts w:eastAsia="標楷體"/>
          <w:spacing w:val="46"/>
          <w:sz w:val="20"/>
        </w:rPr>
        <w:t xml:space="preserve"> </w:t>
      </w:r>
      <w:r w:rsidRPr="006D3E9A">
        <w:rPr>
          <w:rFonts w:eastAsia="標楷體"/>
          <w:sz w:val="20"/>
        </w:rPr>
        <w:t>Adapted</w:t>
      </w:r>
      <w:r w:rsidRPr="006D3E9A">
        <w:rPr>
          <w:rFonts w:eastAsia="標楷體"/>
          <w:spacing w:val="-12"/>
          <w:sz w:val="20"/>
        </w:rPr>
        <w:t xml:space="preserve"> </w:t>
      </w:r>
      <w:r w:rsidRPr="006D3E9A">
        <w:rPr>
          <w:rFonts w:eastAsia="標楷體"/>
          <w:sz w:val="20"/>
        </w:rPr>
        <w:t>from</w:t>
      </w:r>
      <w:r w:rsidRPr="006D3E9A">
        <w:rPr>
          <w:rFonts w:eastAsia="標楷體"/>
          <w:spacing w:val="-13"/>
          <w:sz w:val="20"/>
        </w:rPr>
        <w:t xml:space="preserve"> </w:t>
      </w:r>
      <w:r w:rsidRPr="006D3E9A">
        <w:rPr>
          <w:rFonts w:eastAsia="標楷體"/>
          <w:sz w:val="20"/>
        </w:rPr>
        <w:t>“Use:</w:t>
      </w:r>
      <w:r w:rsidRPr="006D3E9A">
        <w:rPr>
          <w:rFonts w:eastAsia="標楷體"/>
          <w:spacing w:val="-11"/>
          <w:sz w:val="20"/>
        </w:rPr>
        <w:t xml:space="preserve"> </w:t>
      </w:r>
      <w:r w:rsidRPr="006D3E9A">
        <w:rPr>
          <w:rFonts w:eastAsia="標楷體"/>
          <w:sz w:val="20"/>
        </w:rPr>
        <w:t>Install,</w:t>
      </w:r>
      <w:r w:rsidRPr="006D3E9A">
        <w:rPr>
          <w:rFonts w:eastAsia="標楷體"/>
          <w:spacing w:val="-12"/>
          <w:sz w:val="20"/>
        </w:rPr>
        <w:t xml:space="preserve"> </w:t>
      </w:r>
      <w:r w:rsidRPr="006D3E9A">
        <w:rPr>
          <w:rFonts w:eastAsia="標楷體"/>
          <w:sz w:val="20"/>
        </w:rPr>
        <w:t>build</w:t>
      </w:r>
      <w:r w:rsidRPr="006D3E9A">
        <w:rPr>
          <w:rFonts w:eastAsia="標楷體"/>
          <w:spacing w:val="-13"/>
          <w:sz w:val="20"/>
        </w:rPr>
        <w:t xml:space="preserve"> </w:t>
      </w:r>
      <w:r w:rsidRPr="006D3E9A">
        <w:rPr>
          <w:rFonts w:eastAsia="標楷體"/>
          <w:sz w:val="20"/>
        </w:rPr>
        <w:t>and</w:t>
      </w:r>
      <w:r w:rsidRPr="006D3E9A">
        <w:rPr>
          <w:rFonts w:eastAsia="標楷體"/>
          <w:spacing w:val="-11"/>
          <w:sz w:val="20"/>
        </w:rPr>
        <w:t xml:space="preserve"> </w:t>
      </w:r>
      <w:r w:rsidRPr="006D3E9A">
        <w:rPr>
          <w:rFonts w:eastAsia="標楷體"/>
          <w:sz w:val="20"/>
        </w:rPr>
        <w:t>deploy</w:t>
      </w:r>
      <w:r w:rsidRPr="006D3E9A">
        <w:rPr>
          <w:rFonts w:eastAsia="標楷體"/>
          <w:spacing w:val="-12"/>
          <w:sz w:val="20"/>
        </w:rPr>
        <w:t xml:space="preserve"> </w:t>
      </w:r>
      <w:r w:rsidRPr="006D3E9A">
        <w:rPr>
          <w:rFonts w:eastAsia="標楷體"/>
          <w:sz w:val="20"/>
        </w:rPr>
        <w:t>solutions</w:t>
      </w:r>
      <w:r w:rsidRPr="006D3E9A">
        <w:rPr>
          <w:rFonts w:eastAsia="標楷體"/>
          <w:spacing w:val="-12"/>
          <w:sz w:val="20"/>
        </w:rPr>
        <w:t xml:space="preserve"> </w:t>
      </w:r>
      <w:r w:rsidRPr="006D3E9A">
        <w:rPr>
          <w:rFonts w:eastAsia="標楷體"/>
          <w:sz w:val="20"/>
        </w:rPr>
        <w:t>using</w:t>
      </w:r>
      <w:r w:rsidRPr="006D3E9A">
        <w:rPr>
          <w:rFonts w:eastAsia="標楷體"/>
          <w:spacing w:val="-12"/>
          <w:sz w:val="20"/>
        </w:rPr>
        <w:t xml:space="preserve"> </w:t>
      </w:r>
      <w:r w:rsidRPr="006D3E9A">
        <w:rPr>
          <w:rFonts w:eastAsia="標楷體"/>
          <w:sz w:val="20"/>
        </w:rPr>
        <w:t>Hyperledger</w:t>
      </w:r>
      <w:r w:rsidRPr="006D3E9A">
        <w:rPr>
          <w:rFonts w:eastAsia="標楷體"/>
          <w:spacing w:val="-12"/>
          <w:sz w:val="20"/>
        </w:rPr>
        <w:t xml:space="preserve"> </w:t>
      </w:r>
      <w:r w:rsidRPr="006D3E9A">
        <w:rPr>
          <w:rFonts w:eastAsia="標楷體"/>
          <w:sz w:val="20"/>
        </w:rPr>
        <w:t>technologies,”</w:t>
      </w:r>
      <w:r w:rsidRPr="006D3E9A">
        <w:rPr>
          <w:rFonts w:eastAsia="標楷體"/>
          <w:spacing w:val="-12"/>
          <w:sz w:val="20"/>
        </w:rPr>
        <w:t xml:space="preserve"> </w:t>
      </w:r>
      <w:r w:rsidRPr="006D3E9A">
        <w:rPr>
          <w:rFonts w:eastAsia="標楷體"/>
          <w:sz w:val="20"/>
        </w:rPr>
        <w:t>by</w:t>
      </w:r>
      <w:r w:rsidRPr="006D3E9A">
        <w:rPr>
          <w:rFonts w:eastAsia="標楷體"/>
          <w:spacing w:val="-13"/>
          <w:sz w:val="20"/>
        </w:rPr>
        <w:t xml:space="preserve"> </w:t>
      </w:r>
      <w:r w:rsidRPr="006D3E9A">
        <w:rPr>
          <w:rFonts w:eastAsia="標楷體"/>
          <w:sz w:val="20"/>
        </w:rPr>
        <w:t>The</w:t>
      </w:r>
      <w:r w:rsidRPr="006D3E9A">
        <w:rPr>
          <w:rFonts w:eastAsia="標楷體"/>
          <w:spacing w:val="-12"/>
          <w:sz w:val="20"/>
        </w:rPr>
        <w:t xml:space="preserve"> </w:t>
      </w:r>
      <w:r w:rsidRPr="006D3E9A">
        <w:rPr>
          <w:rFonts w:eastAsia="標楷體"/>
          <w:sz w:val="20"/>
        </w:rPr>
        <w:t>Linux Foundation, 2020. Copyright 2020 by "The Linux Foundation", https://</w:t>
      </w:r>
      <w:hyperlink r:id="rId47">
        <w:r w:rsidRPr="006D3E9A">
          <w:rPr>
            <w:rFonts w:eastAsia="標楷體"/>
            <w:sz w:val="20"/>
          </w:rPr>
          <w:t>www.hyperledger.org/use.</w:t>
        </w:r>
      </w:hyperlink>
    </w:p>
    <w:p w14:paraId="566C690E" w14:textId="77777777" w:rsidR="005833E1" w:rsidRPr="006D3E9A" w:rsidRDefault="005833E1">
      <w:pPr>
        <w:spacing w:line="480" w:lineRule="auto"/>
        <w:rPr>
          <w:rFonts w:eastAsia="標楷體"/>
          <w:sz w:val="20"/>
        </w:rPr>
        <w:sectPr w:rsidR="005833E1" w:rsidRPr="006D3E9A">
          <w:pgSz w:w="11900" w:h="16840"/>
          <w:pgMar w:top="1080" w:right="460" w:bottom="280" w:left="460" w:header="862" w:footer="0" w:gutter="0"/>
          <w:cols w:space="720"/>
        </w:sectPr>
      </w:pPr>
    </w:p>
    <w:p w14:paraId="180716A7" w14:textId="77777777" w:rsidR="005833E1" w:rsidRPr="006D3E9A" w:rsidRDefault="005833E1">
      <w:pPr>
        <w:pStyle w:val="a3"/>
        <w:spacing w:before="80"/>
        <w:rPr>
          <w:rFonts w:eastAsia="標楷體"/>
        </w:rPr>
      </w:pPr>
    </w:p>
    <w:p w14:paraId="62FCD2F7" w14:textId="77777777" w:rsidR="005833E1" w:rsidRPr="006D3E9A" w:rsidRDefault="00000000">
      <w:pPr>
        <w:pStyle w:val="a3"/>
        <w:spacing w:line="480" w:lineRule="auto"/>
        <w:ind w:left="1335" w:right="1336"/>
        <w:jc w:val="both"/>
        <w:rPr>
          <w:rFonts w:eastAsia="標楷體"/>
        </w:rPr>
      </w:pPr>
      <w:r w:rsidRPr="006D3E9A">
        <w:rPr>
          <w:rFonts w:eastAsia="標楷體"/>
          <w:noProof/>
        </w:rPr>
        <mc:AlternateContent>
          <mc:Choice Requires="wpg">
            <w:drawing>
              <wp:anchor distT="0" distB="0" distL="0" distR="0" simplePos="0" relativeHeight="251637248" behindDoc="0" locked="0" layoutInCell="1" allowOverlap="1" wp14:anchorId="26645F9E" wp14:editId="73B50511">
                <wp:simplePos x="0" y="0"/>
                <wp:positionH relativeFrom="page">
                  <wp:posOffset>359806</wp:posOffset>
                </wp:positionH>
                <wp:positionV relativeFrom="paragraph">
                  <wp:posOffset>1013104</wp:posOffset>
                </wp:positionV>
                <wp:extent cx="6837680" cy="683768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64" name="Image 64"/>
                          <pic:cNvPicPr/>
                        </pic:nvPicPr>
                        <pic:blipFill>
                          <a:blip r:embed="rId48" cstate="print"/>
                          <a:stretch>
                            <a:fillRect/>
                          </a:stretch>
                        </pic:blipFill>
                        <pic:spPr>
                          <a:xfrm>
                            <a:off x="883345" y="1439783"/>
                            <a:ext cx="5082352" cy="2672438"/>
                          </a:xfrm>
                          <a:prstGeom prst="rect">
                            <a:avLst/>
                          </a:prstGeom>
                        </pic:spPr>
                      </pic:pic>
                      <pic:pic xmlns:pic="http://schemas.openxmlformats.org/drawingml/2006/picture">
                        <pic:nvPicPr>
                          <pic:cNvPr id="65" name="Image 65"/>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5C596045" id="Group 63" o:spid="_x0000_s1026" style="position:absolute;margin-left:28.35pt;margin-top:79.75pt;width:538.4pt;height:538.4pt;z-index:251637248;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P+/HTsWAAAAABjkbz2LXYUR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">
                <v:shape id="Image 64" o:spid="_x0000_s1027" type="#_x0000_t75" style="position:absolute;left:8833;top:14397;width:50823;height:2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">
                  <v:imagedata r:id="rId49" o:title=""/>
                </v:shape>
                <v:shape id="Image 65"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">
                  <v:imagedata r:id="rId37" o:title=""/>
                </v:shape>
                <w10:wrap anchorx="page"/>
              </v:group>
            </w:pict>
          </mc:Fallback>
        </mc:AlternateContent>
      </w:r>
      <w:r w:rsidRPr="006D3E9A">
        <w:rPr>
          <w:rFonts w:eastAsia="標楷體"/>
        </w:rPr>
        <w:t>people.</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feature</w:t>
      </w:r>
      <w:r w:rsidRPr="006D3E9A">
        <w:rPr>
          <w:rFonts w:eastAsia="標楷體"/>
          <w:spacing w:val="-1"/>
        </w:rPr>
        <w:t xml:space="preserve"> </w:t>
      </w:r>
      <w:r w:rsidRPr="006D3E9A">
        <w:rPr>
          <w:rFonts w:eastAsia="標楷體"/>
        </w:rPr>
        <w:t>in</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rPr>
        <w:t>called</w:t>
      </w:r>
      <w:r w:rsidRPr="006D3E9A">
        <w:rPr>
          <w:rFonts w:eastAsia="標楷體"/>
          <w:spacing w:val="-1"/>
        </w:rPr>
        <w:t xml:space="preserve"> </w:t>
      </w:r>
      <w:r w:rsidRPr="006D3E9A">
        <w:rPr>
          <w:rFonts w:eastAsia="標楷體"/>
        </w:rPr>
        <w:t>"Channels,"</w:t>
      </w:r>
      <w:r w:rsidRPr="006D3E9A">
        <w:rPr>
          <w:rFonts w:eastAsia="標楷體"/>
          <w:spacing w:val="-1"/>
        </w:rPr>
        <w:t xml:space="preserve"> </w:t>
      </w:r>
      <w:r w:rsidRPr="006D3E9A">
        <w:rPr>
          <w:rFonts w:eastAsia="標楷體"/>
        </w:rPr>
        <w:t>enterprises</w:t>
      </w:r>
      <w:r w:rsidRPr="006D3E9A">
        <w:rPr>
          <w:rFonts w:eastAsia="標楷體"/>
          <w:spacing w:val="-1"/>
        </w:rPr>
        <w:t xml:space="preserve"> </w:t>
      </w:r>
      <w:r w:rsidRPr="006D3E9A">
        <w:rPr>
          <w:rFonts w:eastAsia="標楷體"/>
        </w:rPr>
        <w:t>are</w:t>
      </w:r>
      <w:r w:rsidRPr="006D3E9A">
        <w:rPr>
          <w:rFonts w:eastAsia="標楷體"/>
          <w:spacing w:val="-1"/>
        </w:rPr>
        <w:t xml:space="preserve"> </w:t>
      </w:r>
      <w:r w:rsidRPr="006D3E9A">
        <w:rPr>
          <w:rFonts w:eastAsia="標楷體"/>
        </w:rPr>
        <w:t>able</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 xml:space="preserve">create multiple ledgers with a unique set of permissions. Every channel comes with its own ledger, a space to store </w:t>
      </w:r>
      <w:proofErr w:type="spellStart"/>
      <w:r w:rsidRPr="006D3E9A">
        <w:rPr>
          <w:rFonts w:eastAsia="標楷體"/>
        </w:rPr>
        <w:t>chaincodes</w:t>
      </w:r>
      <w:proofErr w:type="spellEnd"/>
      <w:r w:rsidRPr="006D3E9A">
        <w:rPr>
          <w:rFonts w:eastAsia="標楷體"/>
        </w:rPr>
        <w:t xml:space="preserve"> and a set of permissions, preventing any attacker from</w:t>
      </w:r>
      <w:r w:rsidRPr="006D3E9A">
        <w:rPr>
          <w:rFonts w:eastAsia="標楷體"/>
          <w:spacing w:val="-9"/>
        </w:rPr>
        <w:t xml:space="preserve"> </w:t>
      </w:r>
      <w:r w:rsidRPr="006D3E9A">
        <w:rPr>
          <w:rFonts w:eastAsia="標楷體"/>
        </w:rPr>
        <w:t>possibly</w:t>
      </w:r>
      <w:r w:rsidRPr="006D3E9A">
        <w:rPr>
          <w:rFonts w:eastAsia="標楷體"/>
          <w:spacing w:val="-9"/>
        </w:rPr>
        <w:t xml:space="preserve"> </w:t>
      </w:r>
      <w:r w:rsidRPr="006D3E9A">
        <w:rPr>
          <w:rFonts w:eastAsia="標楷體"/>
        </w:rPr>
        <w:t>obtaining</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“God-Mode</w:t>
      </w:r>
      <w:r w:rsidRPr="006D3E9A">
        <w:rPr>
          <w:rFonts w:eastAsia="標楷體"/>
          <w:spacing w:val="-9"/>
        </w:rPr>
        <w:t xml:space="preserve"> </w:t>
      </w:r>
      <w:r w:rsidRPr="006D3E9A">
        <w:rPr>
          <w:rFonts w:eastAsia="標楷體"/>
        </w:rPr>
        <w:t>View.”</w:t>
      </w:r>
      <w:r w:rsidRPr="006D3E9A">
        <w:rPr>
          <w:rFonts w:eastAsia="標楷體"/>
          <w:spacing w:val="-9"/>
        </w:rPr>
        <w:t xml:space="preserve"> </w:t>
      </w:r>
      <w:r w:rsidRPr="006D3E9A">
        <w:rPr>
          <w:rFonts w:eastAsia="標楷體"/>
        </w:rPr>
        <w:t>Only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contents</w:t>
      </w:r>
      <w:r w:rsidRPr="006D3E9A">
        <w:rPr>
          <w:rFonts w:eastAsia="標楷體"/>
          <w:spacing w:val="-9"/>
        </w:rPr>
        <w:t xml:space="preserve"> </w:t>
      </w:r>
      <w:r w:rsidRPr="006D3E9A">
        <w:rPr>
          <w:rFonts w:eastAsia="標楷體"/>
        </w:rPr>
        <w:t>that</w:t>
      </w:r>
      <w:r w:rsidRPr="006D3E9A">
        <w:rPr>
          <w:rFonts w:eastAsia="標楷體"/>
          <w:spacing w:val="-9"/>
        </w:rPr>
        <w:t xml:space="preserve"> </w:t>
      </w:r>
      <w:r w:rsidRPr="006D3E9A">
        <w:rPr>
          <w:rFonts w:eastAsia="標楷體"/>
        </w:rPr>
        <w:t>are</w:t>
      </w:r>
      <w:r w:rsidRPr="006D3E9A">
        <w:rPr>
          <w:rFonts w:eastAsia="標楷體"/>
          <w:spacing w:val="-9"/>
        </w:rPr>
        <w:t xml:space="preserve"> </w:t>
      </w:r>
      <w:r w:rsidRPr="006D3E9A">
        <w:rPr>
          <w:rFonts w:eastAsia="標楷體"/>
        </w:rPr>
        <w:t>relevant</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 xml:space="preserve">the members would be broadcast on particular channels. A channel can have multiple </w:t>
      </w:r>
      <w:r w:rsidRPr="006D3E9A">
        <w:rPr>
          <w:rFonts w:eastAsia="標楷體"/>
          <w:spacing w:val="-2"/>
        </w:rPr>
        <w:t>owners.</w:t>
      </w:r>
    </w:p>
    <w:p w14:paraId="183646D1" w14:textId="77777777" w:rsidR="005833E1" w:rsidRPr="006D3E9A" w:rsidRDefault="005833E1">
      <w:pPr>
        <w:pStyle w:val="a3"/>
        <w:rPr>
          <w:rFonts w:eastAsia="標楷體"/>
        </w:rPr>
      </w:pPr>
    </w:p>
    <w:p w14:paraId="754787C7" w14:textId="77777777" w:rsidR="005833E1" w:rsidRPr="006D3E9A" w:rsidRDefault="005833E1">
      <w:pPr>
        <w:pStyle w:val="a3"/>
        <w:rPr>
          <w:rFonts w:eastAsia="標楷體"/>
        </w:rPr>
      </w:pPr>
    </w:p>
    <w:p w14:paraId="5430E4EA" w14:textId="77777777" w:rsidR="005833E1" w:rsidRPr="006D3E9A" w:rsidRDefault="005833E1">
      <w:pPr>
        <w:pStyle w:val="a3"/>
        <w:rPr>
          <w:rFonts w:eastAsia="標楷體"/>
        </w:rPr>
      </w:pPr>
    </w:p>
    <w:p w14:paraId="72CAB627" w14:textId="77777777" w:rsidR="005833E1" w:rsidRPr="006D3E9A" w:rsidRDefault="005833E1">
      <w:pPr>
        <w:pStyle w:val="a3"/>
        <w:rPr>
          <w:rFonts w:eastAsia="標楷體"/>
        </w:rPr>
      </w:pPr>
    </w:p>
    <w:p w14:paraId="65BAEB81" w14:textId="77777777" w:rsidR="005833E1" w:rsidRPr="006D3E9A" w:rsidRDefault="005833E1">
      <w:pPr>
        <w:pStyle w:val="a3"/>
        <w:rPr>
          <w:rFonts w:eastAsia="標楷體"/>
        </w:rPr>
      </w:pPr>
    </w:p>
    <w:p w14:paraId="4EE99F16" w14:textId="77777777" w:rsidR="005833E1" w:rsidRPr="006D3E9A" w:rsidRDefault="005833E1">
      <w:pPr>
        <w:pStyle w:val="a3"/>
        <w:rPr>
          <w:rFonts w:eastAsia="標楷體"/>
        </w:rPr>
      </w:pPr>
    </w:p>
    <w:p w14:paraId="7388E60E" w14:textId="77777777" w:rsidR="005833E1" w:rsidRPr="006D3E9A" w:rsidRDefault="005833E1">
      <w:pPr>
        <w:pStyle w:val="a3"/>
        <w:rPr>
          <w:rFonts w:eastAsia="標楷體"/>
        </w:rPr>
      </w:pPr>
    </w:p>
    <w:p w14:paraId="65EEA9D5" w14:textId="77777777" w:rsidR="005833E1" w:rsidRPr="006D3E9A" w:rsidRDefault="005833E1">
      <w:pPr>
        <w:pStyle w:val="a3"/>
        <w:rPr>
          <w:rFonts w:eastAsia="標楷體"/>
        </w:rPr>
      </w:pPr>
    </w:p>
    <w:p w14:paraId="0FF64F3C" w14:textId="77777777" w:rsidR="005833E1" w:rsidRPr="006D3E9A" w:rsidRDefault="005833E1">
      <w:pPr>
        <w:pStyle w:val="a3"/>
        <w:rPr>
          <w:rFonts w:eastAsia="標楷體"/>
        </w:rPr>
      </w:pPr>
    </w:p>
    <w:p w14:paraId="774A7820" w14:textId="77777777" w:rsidR="005833E1" w:rsidRPr="006D3E9A" w:rsidRDefault="005833E1">
      <w:pPr>
        <w:pStyle w:val="a3"/>
        <w:rPr>
          <w:rFonts w:eastAsia="標楷體"/>
        </w:rPr>
      </w:pPr>
    </w:p>
    <w:p w14:paraId="7EEF60D4" w14:textId="77777777" w:rsidR="005833E1" w:rsidRPr="006D3E9A" w:rsidRDefault="005833E1">
      <w:pPr>
        <w:pStyle w:val="a3"/>
        <w:rPr>
          <w:rFonts w:eastAsia="標楷體"/>
        </w:rPr>
      </w:pPr>
    </w:p>
    <w:p w14:paraId="406292F0" w14:textId="77777777" w:rsidR="005833E1" w:rsidRPr="006D3E9A" w:rsidRDefault="005833E1">
      <w:pPr>
        <w:pStyle w:val="a3"/>
        <w:rPr>
          <w:rFonts w:eastAsia="標楷體"/>
        </w:rPr>
      </w:pPr>
    </w:p>
    <w:p w14:paraId="20ABC6A6" w14:textId="77777777" w:rsidR="005833E1" w:rsidRPr="006D3E9A" w:rsidRDefault="005833E1">
      <w:pPr>
        <w:pStyle w:val="a3"/>
        <w:rPr>
          <w:rFonts w:eastAsia="標楷體"/>
        </w:rPr>
      </w:pPr>
    </w:p>
    <w:p w14:paraId="78F09063" w14:textId="77777777" w:rsidR="005833E1" w:rsidRPr="006D3E9A" w:rsidRDefault="005833E1">
      <w:pPr>
        <w:pStyle w:val="a3"/>
        <w:rPr>
          <w:rFonts w:eastAsia="標楷體"/>
        </w:rPr>
      </w:pPr>
    </w:p>
    <w:p w14:paraId="3FE02E1C" w14:textId="77777777" w:rsidR="005833E1" w:rsidRPr="006D3E9A" w:rsidRDefault="005833E1">
      <w:pPr>
        <w:pStyle w:val="a3"/>
        <w:rPr>
          <w:rFonts w:eastAsia="標楷體"/>
        </w:rPr>
      </w:pPr>
    </w:p>
    <w:p w14:paraId="1655C3AA" w14:textId="77777777" w:rsidR="005833E1" w:rsidRPr="006D3E9A" w:rsidRDefault="005833E1">
      <w:pPr>
        <w:pStyle w:val="a3"/>
        <w:rPr>
          <w:rFonts w:eastAsia="標楷體"/>
        </w:rPr>
      </w:pPr>
    </w:p>
    <w:p w14:paraId="733FFBEA" w14:textId="77777777" w:rsidR="005833E1" w:rsidRPr="006D3E9A" w:rsidRDefault="005833E1">
      <w:pPr>
        <w:pStyle w:val="a3"/>
        <w:rPr>
          <w:rFonts w:eastAsia="標楷體"/>
        </w:rPr>
      </w:pPr>
    </w:p>
    <w:p w14:paraId="78B031D2" w14:textId="77777777" w:rsidR="005833E1" w:rsidRPr="006D3E9A" w:rsidRDefault="005833E1">
      <w:pPr>
        <w:pStyle w:val="a3"/>
        <w:spacing w:before="154"/>
        <w:rPr>
          <w:rFonts w:eastAsia="標楷體"/>
        </w:rPr>
      </w:pPr>
    </w:p>
    <w:p w14:paraId="1A744232" w14:textId="67ADBE68" w:rsidR="005833E1" w:rsidRPr="006D3E9A" w:rsidRDefault="00000000">
      <w:pPr>
        <w:pStyle w:val="a3"/>
        <w:spacing w:line="480" w:lineRule="auto"/>
        <w:ind w:left="2087" w:right="1742" w:firstLine="460"/>
        <w:rPr>
          <w:rFonts w:eastAsia="標楷體"/>
        </w:rPr>
      </w:pPr>
      <w:del w:id="329" w:author="190498 lily" w:date="2023-11-22T16:02:00Z">
        <w:r w:rsidRPr="006D3E9A" w:rsidDel="00833738">
          <w:rPr>
            <w:rFonts w:eastAsia="標楷體"/>
          </w:rPr>
          <w:delText>Figure 4:</w:delText>
        </w:r>
      </w:del>
      <w:ins w:id="330" w:author="190498 lily" w:date="2023-11-22T16:02:00Z">
        <w:r w:rsidR="00833738">
          <w:rPr>
            <w:rFonts w:eastAsia="標楷體"/>
            <w:i/>
            <w:iCs/>
          </w:rPr>
          <w:t>Figure 2.3</w:t>
        </w:r>
      </w:ins>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Fabric network with federated MSPs and running multiple</w:t>
      </w:r>
      <w:r w:rsidRPr="006D3E9A">
        <w:rPr>
          <w:rFonts w:eastAsia="標楷體"/>
          <w:spacing w:val="-6"/>
        </w:rPr>
        <w:t xml:space="preserve"> </w:t>
      </w:r>
      <w:proofErr w:type="spellStart"/>
      <w:r w:rsidRPr="006D3E9A">
        <w:rPr>
          <w:rFonts w:eastAsia="標楷體"/>
        </w:rPr>
        <w:t>chaincodes</w:t>
      </w:r>
      <w:proofErr w:type="spellEnd"/>
      <w:r w:rsidRPr="006D3E9A">
        <w:rPr>
          <w:rFonts w:eastAsia="標楷體"/>
        </w:rPr>
        <w:t>,</w:t>
      </w:r>
      <w:r w:rsidRPr="006D3E9A">
        <w:rPr>
          <w:rFonts w:eastAsia="標楷體"/>
          <w:spacing w:val="-5"/>
        </w:rPr>
        <w:t xml:space="preserve"> </w:t>
      </w:r>
      <w:r w:rsidRPr="006D3E9A">
        <w:rPr>
          <w:rFonts w:eastAsia="標楷體"/>
        </w:rPr>
        <w:t>selectively</w:t>
      </w:r>
      <w:r w:rsidRPr="006D3E9A">
        <w:rPr>
          <w:rFonts w:eastAsia="標楷體"/>
          <w:spacing w:val="-5"/>
        </w:rPr>
        <w:t xml:space="preserve"> </w:t>
      </w:r>
      <w:r w:rsidRPr="006D3E9A">
        <w:rPr>
          <w:rFonts w:eastAsia="標楷體"/>
        </w:rPr>
        <w:t>installed</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peers</w:t>
      </w:r>
      <w:r w:rsidRPr="006D3E9A">
        <w:rPr>
          <w:rFonts w:eastAsia="標楷體"/>
          <w:spacing w:val="-5"/>
        </w:rPr>
        <w:t xml:space="preserve"> </w:t>
      </w:r>
      <w:r w:rsidRPr="006D3E9A">
        <w:rPr>
          <w:rFonts w:eastAsia="標楷體"/>
        </w:rPr>
        <w:t>according</w:t>
      </w:r>
      <w:r w:rsidRPr="006D3E9A">
        <w:rPr>
          <w:rFonts w:eastAsia="標楷體"/>
          <w:spacing w:val="-5"/>
        </w:rPr>
        <w:t xml:space="preserve"> </w:t>
      </w:r>
      <w:r w:rsidRPr="006D3E9A">
        <w:rPr>
          <w:rFonts w:eastAsia="標楷體"/>
        </w:rPr>
        <w:t>to</w:t>
      </w:r>
      <w:r w:rsidRPr="006D3E9A">
        <w:rPr>
          <w:rFonts w:eastAsia="標楷體"/>
          <w:spacing w:val="-5"/>
        </w:rPr>
        <w:t xml:space="preserve"> </w:t>
      </w:r>
      <w:proofErr w:type="gramStart"/>
      <w:r w:rsidRPr="006D3E9A">
        <w:rPr>
          <w:rFonts w:eastAsia="標楷體"/>
        </w:rPr>
        <w:t>policy</w:t>
      </w:r>
      <w:r w:rsidRPr="006D3E9A">
        <w:rPr>
          <w:rFonts w:eastAsia="標楷體"/>
          <w:vertAlign w:val="superscript"/>
        </w:rPr>
        <w:t>2</w:t>
      </w:r>
      <w:proofErr w:type="gramEnd"/>
    </w:p>
    <w:p w14:paraId="791C4A35" w14:textId="77777777" w:rsidR="005833E1" w:rsidRPr="006D3E9A" w:rsidRDefault="005833E1">
      <w:pPr>
        <w:pStyle w:val="a3"/>
        <w:spacing w:before="259"/>
        <w:rPr>
          <w:rFonts w:eastAsia="標楷體"/>
        </w:rPr>
      </w:pPr>
    </w:p>
    <w:p w14:paraId="4D57CF7C" w14:textId="77777777" w:rsidR="005833E1" w:rsidRPr="006D3E9A" w:rsidRDefault="00000000">
      <w:pPr>
        <w:pStyle w:val="a3"/>
        <w:spacing w:line="480" w:lineRule="auto"/>
        <w:ind w:left="1335" w:right="1127" w:firstLine="482"/>
        <w:rPr>
          <w:rFonts w:eastAsia="標楷體"/>
        </w:rPr>
      </w:pPr>
      <w:r w:rsidRPr="006D3E9A">
        <w:rPr>
          <w:rFonts w:eastAsia="標楷體"/>
        </w:rPr>
        <w:t>A</w:t>
      </w:r>
      <w:r w:rsidRPr="006D3E9A">
        <w:rPr>
          <w:rFonts w:eastAsia="標楷體"/>
          <w:spacing w:val="34"/>
        </w:rPr>
        <w:t xml:space="preserve"> </w:t>
      </w:r>
      <w:r w:rsidRPr="006D3E9A">
        <w:rPr>
          <w:rFonts w:eastAsia="標楷體"/>
        </w:rPr>
        <w:t>pluggable</w:t>
      </w:r>
      <w:r w:rsidRPr="006D3E9A">
        <w:rPr>
          <w:rFonts w:eastAsia="標楷體"/>
          <w:spacing w:val="34"/>
        </w:rPr>
        <w:t xml:space="preserve"> </w:t>
      </w:r>
      <w:r w:rsidRPr="006D3E9A">
        <w:rPr>
          <w:rFonts w:eastAsia="標楷體"/>
        </w:rPr>
        <w:t>component</w:t>
      </w:r>
      <w:r w:rsidRPr="006D3E9A">
        <w:rPr>
          <w:rFonts w:eastAsia="標楷體"/>
          <w:spacing w:val="34"/>
        </w:rPr>
        <w:t xml:space="preserve"> </w:t>
      </w:r>
      <w:r w:rsidRPr="006D3E9A">
        <w:rPr>
          <w:rFonts w:eastAsia="標楷體"/>
        </w:rPr>
        <w:t>of</w:t>
      </w:r>
      <w:r w:rsidRPr="006D3E9A">
        <w:rPr>
          <w:rFonts w:eastAsia="標楷體"/>
          <w:spacing w:val="34"/>
        </w:rPr>
        <w:t xml:space="preserve"> </w:t>
      </w:r>
      <w:r w:rsidRPr="006D3E9A">
        <w:rPr>
          <w:rFonts w:eastAsia="標楷體"/>
        </w:rPr>
        <w:t>a</w:t>
      </w:r>
      <w:r w:rsidRPr="006D3E9A">
        <w:rPr>
          <w:rFonts w:eastAsia="標楷體"/>
          <w:spacing w:val="34"/>
        </w:rPr>
        <w:t xml:space="preserve"> </w:t>
      </w:r>
      <w:r w:rsidRPr="006D3E9A">
        <w:rPr>
          <w:rFonts w:eastAsia="標楷體"/>
        </w:rPr>
        <w:t>Hyperledger</w:t>
      </w:r>
      <w:r w:rsidRPr="006D3E9A">
        <w:rPr>
          <w:rFonts w:eastAsia="標楷體"/>
          <w:spacing w:val="34"/>
        </w:rPr>
        <w:t xml:space="preserve"> </w:t>
      </w:r>
      <w:r w:rsidRPr="006D3E9A">
        <w:rPr>
          <w:rFonts w:eastAsia="標楷體"/>
        </w:rPr>
        <w:t>Fabric</w:t>
      </w:r>
      <w:r w:rsidRPr="006D3E9A">
        <w:rPr>
          <w:rFonts w:eastAsia="標楷體"/>
          <w:spacing w:val="34"/>
        </w:rPr>
        <w:t xml:space="preserve"> </w:t>
      </w:r>
      <w:r w:rsidRPr="006D3E9A">
        <w:rPr>
          <w:rFonts w:eastAsia="標楷體"/>
        </w:rPr>
        <w:t>Network</w:t>
      </w:r>
      <w:r w:rsidRPr="006D3E9A">
        <w:rPr>
          <w:rFonts w:eastAsia="標楷體"/>
          <w:spacing w:val="34"/>
        </w:rPr>
        <w:t xml:space="preserve"> </w:t>
      </w:r>
      <w:r w:rsidRPr="006D3E9A">
        <w:rPr>
          <w:rFonts w:eastAsia="標楷體"/>
        </w:rPr>
        <w:t>for</w:t>
      </w:r>
      <w:r w:rsidRPr="006D3E9A">
        <w:rPr>
          <w:rFonts w:eastAsia="標楷體"/>
          <w:spacing w:val="34"/>
        </w:rPr>
        <w:t xml:space="preserve"> </w:t>
      </w:r>
      <w:r w:rsidRPr="006D3E9A">
        <w:rPr>
          <w:rFonts w:eastAsia="標楷體"/>
        </w:rPr>
        <w:t>identity</w:t>
      </w:r>
      <w:r w:rsidRPr="006D3E9A">
        <w:rPr>
          <w:rFonts w:eastAsia="標楷體"/>
          <w:spacing w:val="34"/>
        </w:rPr>
        <w:t xml:space="preserve"> </w:t>
      </w:r>
      <w:r w:rsidRPr="006D3E9A">
        <w:rPr>
          <w:rFonts w:eastAsia="標楷體"/>
        </w:rPr>
        <w:t>control called</w:t>
      </w:r>
      <w:r w:rsidRPr="006D3E9A">
        <w:rPr>
          <w:rFonts w:eastAsia="標楷體"/>
          <w:spacing w:val="3"/>
        </w:rPr>
        <w:t xml:space="preserve"> </w:t>
      </w:r>
      <w:r w:rsidRPr="006D3E9A">
        <w:rPr>
          <w:rFonts w:eastAsia="標楷體"/>
        </w:rPr>
        <w:t>"Membership</w:t>
      </w:r>
      <w:r w:rsidRPr="006D3E9A">
        <w:rPr>
          <w:rFonts w:eastAsia="標楷體"/>
          <w:spacing w:val="5"/>
        </w:rPr>
        <w:t xml:space="preserve"> </w:t>
      </w:r>
      <w:r w:rsidRPr="006D3E9A">
        <w:rPr>
          <w:rFonts w:eastAsia="標楷體"/>
        </w:rPr>
        <w:t>Service</w:t>
      </w:r>
      <w:r w:rsidRPr="006D3E9A">
        <w:rPr>
          <w:rFonts w:eastAsia="標楷體"/>
          <w:spacing w:val="5"/>
        </w:rPr>
        <w:t xml:space="preserve"> </w:t>
      </w:r>
      <w:r w:rsidRPr="006D3E9A">
        <w:rPr>
          <w:rFonts w:eastAsia="標楷體"/>
        </w:rPr>
        <w:t>Provider"</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like</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phone</w:t>
      </w:r>
      <w:r w:rsidRPr="006D3E9A">
        <w:rPr>
          <w:rFonts w:eastAsia="標楷體"/>
          <w:spacing w:val="6"/>
        </w:rPr>
        <w:t xml:space="preserve"> </w:t>
      </w:r>
      <w:r w:rsidRPr="006D3E9A">
        <w:rPr>
          <w:rFonts w:eastAsia="標楷體"/>
        </w:rPr>
        <w:t>book</w:t>
      </w:r>
      <w:r w:rsidRPr="006D3E9A">
        <w:rPr>
          <w:rFonts w:eastAsia="標楷體"/>
          <w:spacing w:val="5"/>
        </w:rPr>
        <w:t xml:space="preserve"> </w:t>
      </w:r>
      <w:r w:rsidRPr="006D3E9A">
        <w:rPr>
          <w:rFonts w:eastAsia="標楷體"/>
        </w:rPr>
        <w:t>containing</w:t>
      </w:r>
      <w:r w:rsidRPr="006D3E9A">
        <w:rPr>
          <w:rFonts w:eastAsia="標楷體"/>
          <w:spacing w:val="5"/>
        </w:rPr>
        <w:t xml:space="preserve"> </w:t>
      </w:r>
      <w:r w:rsidRPr="006D3E9A">
        <w:rPr>
          <w:rFonts w:eastAsia="標楷體"/>
        </w:rPr>
        <w:t>information</w:t>
      </w:r>
      <w:r w:rsidRPr="006D3E9A">
        <w:rPr>
          <w:rFonts w:eastAsia="標楷體"/>
          <w:spacing w:val="6"/>
        </w:rPr>
        <w:t xml:space="preserve"> </w:t>
      </w:r>
      <w:r w:rsidRPr="006D3E9A">
        <w:rPr>
          <w:rFonts w:eastAsia="標楷體"/>
          <w:spacing w:val="-5"/>
        </w:rPr>
        <w:t>of</w:t>
      </w:r>
    </w:p>
    <w:p w14:paraId="3CBFA82E" w14:textId="77777777" w:rsidR="005833E1" w:rsidRPr="006D3E9A" w:rsidRDefault="005833E1">
      <w:pPr>
        <w:pStyle w:val="a3"/>
        <w:rPr>
          <w:rFonts w:eastAsia="標楷體"/>
          <w:sz w:val="20"/>
        </w:rPr>
      </w:pPr>
    </w:p>
    <w:p w14:paraId="1FA3C847" w14:textId="77777777" w:rsidR="005833E1" w:rsidRPr="006D3E9A" w:rsidRDefault="00000000">
      <w:pPr>
        <w:pStyle w:val="a3"/>
        <w:spacing w:before="19"/>
        <w:rPr>
          <w:rFonts w:eastAsia="標楷體"/>
          <w:sz w:val="20"/>
        </w:rPr>
      </w:pPr>
      <w:r w:rsidRPr="006D3E9A">
        <w:rPr>
          <w:rFonts w:eastAsia="標楷體"/>
          <w:noProof/>
        </w:rPr>
        <mc:AlternateContent>
          <mc:Choice Requires="wps">
            <w:drawing>
              <wp:anchor distT="0" distB="0" distL="0" distR="0" simplePos="0" relativeHeight="251692544" behindDoc="1" locked="0" layoutInCell="1" allowOverlap="1" wp14:anchorId="02904C43" wp14:editId="74CA5192">
                <wp:simplePos x="0" y="0"/>
                <wp:positionH relativeFrom="page">
                  <wp:posOffset>1139952</wp:posOffset>
                </wp:positionH>
                <wp:positionV relativeFrom="paragraph">
                  <wp:posOffset>173337</wp:posOffset>
                </wp:positionV>
                <wp:extent cx="1828800"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B7CA5E" id="Graphic 66" o:spid="_x0000_s1026" style="position:absolute;margin-left:89.75pt;margin-top:13.65pt;width:2in;height:.5pt;z-index:-251623936;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" path="m1828800,l,,,6096r1828800,l1828800,xe" fillcolor="black" stroked="f">
                <v:path arrowok="t"/>
                <w10:wrap type="topAndBottom" anchorx="page"/>
              </v:shape>
            </w:pict>
          </mc:Fallback>
        </mc:AlternateContent>
      </w:r>
    </w:p>
    <w:p w14:paraId="6946FDEB" w14:textId="77777777" w:rsidR="005833E1" w:rsidRPr="006D3E9A" w:rsidRDefault="005833E1">
      <w:pPr>
        <w:pStyle w:val="a3"/>
        <w:spacing w:before="149"/>
        <w:rPr>
          <w:rFonts w:eastAsia="標楷體"/>
          <w:sz w:val="20"/>
        </w:rPr>
      </w:pPr>
    </w:p>
    <w:p w14:paraId="63880E10" w14:textId="77777777" w:rsidR="005833E1" w:rsidRPr="006D3E9A" w:rsidRDefault="00000000">
      <w:pPr>
        <w:spacing w:line="480" w:lineRule="auto"/>
        <w:ind w:left="1485" w:right="1333" w:hanging="150"/>
        <w:jc w:val="both"/>
        <w:rPr>
          <w:rFonts w:eastAsia="標楷體"/>
          <w:sz w:val="20"/>
        </w:rPr>
      </w:pPr>
      <w:r w:rsidRPr="006D3E9A">
        <w:rPr>
          <w:rFonts w:eastAsia="標楷體"/>
          <w:sz w:val="20"/>
          <w:vertAlign w:val="superscript"/>
        </w:rPr>
        <w:t>2</w:t>
      </w:r>
      <w:r w:rsidRPr="006D3E9A">
        <w:rPr>
          <w:rFonts w:eastAsia="標楷體"/>
          <w:spacing w:val="40"/>
          <w:sz w:val="20"/>
        </w:rPr>
        <w:t xml:space="preserve"> </w:t>
      </w:r>
      <w:r w:rsidRPr="006D3E9A">
        <w:rPr>
          <w:rFonts w:eastAsia="標楷體"/>
          <w:sz w:val="20"/>
        </w:rPr>
        <w:t>Adapted from “Hyperledger Fabric:</w:t>
      </w:r>
      <w:r w:rsidRPr="006D3E9A">
        <w:rPr>
          <w:rFonts w:eastAsia="標楷體"/>
          <w:spacing w:val="-9"/>
          <w:sz w:val="20"/>
        </w:rPr>
        <w:t xml:space="preserve"> </w:t>
      </w:r>
      <w:r w:rsidRPr="006D3E9A">
        <w:rPr>
          <w:rFonts w:eastAsia="標楷體"/>
          <w:sz w:val="20"/>
        </w:rPr>
        <w:t>A</w:t>
      </w:r>
      <w:r w:rsidRPr="006D3E9A">
        <w:rPr>
          <w:rFonts w:eastAsia="標楷體"/>
          <w:spacing w:val="-8"/>
          <w:sz w:val="20"/>
        </w:rPr>
        <w:t xml:space="preserve"> </w:t>
      </w:r>
      <w:r w:rsidRPr="006D3E9A">
        <w:rPr>
          <w:rFonts w:eastAsia="標楷體"/>
          <w:sz w:val="20"/>
        </w:rPr>
        <w:t xml:space="preserve">Distributed Operating System for Permissioned Blockchains,” by </w:t>
      </w:r>
      <w:proofErr w:type="spellStart"/>
      <w:r w:rsidRPr="006D3E9A">
        <w:rPr>
          <w:rFonts w:eastAsia="標楷體"/>
          <w:sz w:val="20"/>
        </w:rPr>
        <w:t>Androulaki</w:t>
      </w:r>
      <w:proofErr w:type="spellEnd"/>
      <w:r w:rsidRPr="006D3E9A">
        <w:rPr>
          <w:rFonts w:eastAsia="標楷體"/>
          <w:sz w:val="20"/>
        </w:rPr>
        <w:t xml:space="preserve">, Elli and Barger, Artem and </w:t>
      </w:r>
      <w:proofErr w:type="spellStart"/>
      <w:r w:rsidRPr="006D3E9A">
        <w:rPr>
          <w:rFonts w:eastAsia="標楷體"/>
          <w:sz w:val="20"/>
        </w:rPr>
        <w:t>Bortnikov</w:t>
      </w:r>
      <w:proofErr w:type="spellEnd"/>
      <w:r w:rsidRPr="006D3E9A">
        <w:rPr>
          <w:rFonts w:eastAsia="標楷體"/>
          <w:sz w:val="20"/>
        </w:rPr>
        <w:t xml:space="preserve">, Vita and Cachin, Christian and Christidis, Konstantinos and De Caro, Angelo and Enyeart, David and Ferris, Christopher and </w:t>
      </w:r>
      <w:proofErr w:type="spellStart"/>
      <w:r w:rsidRPr="006D3E9A">
        <w:rPr>
          <w:rFonts w:eastAsia="標楷體"/>
          <w:sz w:val="20"/>
        </w:rPr>
        <w:t>Laventman</w:t>
      </w:r>
      <w:proofErr w:type="spellEnd"/>
      <w:r w:rsidRPr="006D3E9A">
        <w:rPr>
          <w:rFonts w:eastAsia="標楷體"/>
          <w:sz w:val="20"/>
        </w:rPr>
        <w:t>, Gennady and Manevich, Yacov and et al. Copyright 2018.</w:t>
      </w:r>
    </w:p>
    <w:p w14:paraId="75907904" w14:textId="77777777" w:rsidR="005833E1" w:rsidRPr="006D3E9A" w:rsidRDefault="005833E1">
      <w:pPr>
        <w:spacing w:line="480" w:lineRule="auto"/>
        <w:jc w:val="both"/>
        <w:rPr>
          <w:rFonts w:eastAsia="標楷體"/>
          <w:sz w:val="20"/>
        </w:rPr>
        <w:sectPr w:rsidR="005833E1" w:rsidRPr="006D3E9A">
          <w:pgSz w:w="11900" w:h="16840"/>
          <w:pgMar w:top="1080" w:right="460" w:bottom="280" w:left="460" w:header="862" w:footer="0" w:gutter="0"/>
          <w:cols w:space="720"/>
        </w:sectPr>
      </w:pPr>
    </w:p>
    <w:p w14:paraId="427F7C4C" w14:textId="77777777" w:rsidR="005833E1" w:rsidRPr="006D3E9A" w:rsidRDefault="005833E1">
      <w:pPr>
        <w:pStyle w:val="a3"/>
        <w:spacing w:before="80"/>
        <w:rPr>
          <w:rFonts w:eastAsia="標楷體"/>
        </w:rPr>
      </w:pPr>
    </w:p>
    <w:p w14:paraId="2FD0548A" w14:textId="77777777" w:rsidR="005833E1" w:rsidRPr="006D3E9A" w:rsidRDefault="00000000">
      <w:pPr>
        <w:pStyle w:val="a3"/>
        <w:spacing w:line="480" w:lineRule="auto"/>
        <w:ind w:left="1335" w:right="1338"/>
        <w:jc w:val="both"/>
        <w:rPr>
          <w:rFonts w:eastAsia="標楷體"/>
        </w:rPr>
      </w:pPr>
      <w:r w:rsidRPr="006D3E9A">
        <w:rPr>
          <w:rFonts w:eastAsia="標楷體"/>
          <w:noProof/>
        </w:rPr>
        <w:drawing>
          <wp:anchor distT="0" distB="0" distL="0" distR="0" simplePos="0" relativeHeight="251638272" behindDoc="0" locked="0" layoutInCell="1" allowOverlap="1" wp14:anchorId="10A846D4" wp14:editId="22B1F614">
            <wp:simplePos x="0" y="0"/>
            <wp:positionH relativeFrom="page">
              <wp:posOffset>359806</wp:posOffset>
            </wp:positionH>
            <wp:positionV relativeFrom="paragraph">
              <wp:posOffset>1013104</wp:posOffset>
            </wp:positionV>
            <wp:extent cx="6837678" cy="6837677"/>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8"/>
        </w:rPr>
        <w:t xml:space="preserve"> </w:t>
      </w:r>
      <w:r w:rsidRPr="006D3E9A">
        <w:rPr>
          <w:rFonts w:eastAsia="標楷體"/>
        </w:rPr>
        <w:t>members.</w:t>
      </w:r>
      <w:r w:rsidRPr="006D3E9A">
        <w:rPr>
          <w:rFonts w:eastAsia="標楷體"/>
          <w:spacing w:val="-8"/>
        </w:rPr>
        <w:t xml:space="preserve"> </w:t>
      </w:r>
      <w:r w:rsidRPr="006D3E9A">
        <w:rPr>
          <w:rFonts w:eastAsia="標楷體"/>
        </w:rPr>
        <w:t>Lightweight</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Access</w:t>
      </w:r>
      <w:r w:rsidRPr="006D3E9A">
        <w:rPr>
          <w:rFonts w:eastAsia="標楷體"/>
          <w:spacing w:val="-8"/>
        </w:rPr>
        <w:t xml:space="preserve"> </w:t>
      </w:r>
      <w:r w:rsidRPr="006D3E9A">
        <w:rPr>
          <w:rFonts w:eastAsia="標楷體"/>
        </w:rPr>
        <w:t>Protocol</w:t>
      </w:r>
      <w:r w:rsidRPr="006D3E9A">
        <w:rPr>
          <w:rFonts w:eastAsia="標楷體"/>
          <w:spacing w:val="-8"/>
        </w:rPr>
        <w:t xml:space="preserve"> </w:t>
      </w:r>
      <w:r w:rsidRPr="006D3E9A">
        <w:rPr>
          <w:rFonts w:eastAsia="標楷體"/>
        </w:rPr>
        <w:t>(LDAP),</w:t>
      </w:r>
      <w:r w:rsidRPr="006D3E9A">
        <w:rPr>
          <w:rFonts w:eastAsia="標楷體"/>
          <w:spacing w:val="-8"/>
        </w:rPr>
        <w:t xml:space="preserve"> </w:t>
      </w:r>
      <w:r w:rsidRPr="006D3E9A">
        <w:rPr>
          <w:rFonts w:eastAsia="標楷體"/>
        </w:rPr>
        <w:t>Active</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(AD), and OAuth are common methods used to verify identities. Channel permissions and Access Control Listing (ACL) are used in Hyperledger Fabric to manage the file permissions at the channel level.</w:t>
      </w:r>
    </w:p>
    <w:p w14:paraId="6647FF4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"Endorsement Policy" defines what the consensus looks like for this specific business process on a particular channel. This also means the same structure could be used with different groups of participants by just modifying consensus scenarios and permission control. Channels and Endorsement Policies enable us to deploy the same business process to different participants with different sets of rules.</w:t>
      </w:r>
    </w:p>
    <w:p w14:paraId="731A56FB"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In Hyperledger Fabric, nodes are broken down into three types to carry out the three functions of traditional blockchain nodes - committer nodes to keep redundant copies of the legers, endorser nodes to execute requested </w:t>
      </w:r>
      <w:proofErr w:type="spellStart"/>
      <w:r w:rsidRPr="006D3E9A">
        <w:rPr>
          <w:rFonts w:eastAsia="標楷體"/>
        </w:rPr>
        <w:t>chaincode</w:t>
      </w:r>
      <w:proofErr w:type="spellEnd"/>
      <w:r w:rsidRPr="006D3E9A">
        <w:rPr>
          <w:rFonts w:eastAsia="標楷體"/>
        </w:rPr>
        <w:t>, and concentric nodes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keep</w:t>
      </w:r>
      <w:r w:rsidRPr="006D3E9A">
        <w:rPr>
          <w:rFonts w:eastAsia="標楷體"/>
          <w:spacing w:val="-13"/>
        </w:rPr>
        <w:t xml:space="preserve"> </w:t>
      </w:r>
      <w:r w:rsidRPr="006D3E9A">
        <w:rPr>
          <w:rFonts w:eastAsia="標楷體"/>
        </w:rPr>
        <w:t>all</w:t>
      </w:r>
      <w:r w:rsidRPr="006D3E9A">
        <w:rPr>
          <w:rFonts w:eastAsia="標楷體"/>
          <w:spacing w:val="-13"/>
        </w:rPr>
        <w:t xml:space="preserve"> </w:t>
      </w:r>
      <w:r w:rsidRPr="006D3E9A">
        <w:rPr>
          <w:rFonts w:eastAsia="標楷體"/>
        </w:rPr>
        <w:t>copies</w:t>
      </w:r>
      <w:r w:rsidRPr="006D3E9A">
        <w:rPr>
          <w:rFonts w:eastAsia="標楷體"/>
          <w:spacing w:val="-13"/>
        </w:rPr>
        <w:t xml:space="preserve"> </w:t>
      </w:r>
      <w:r w:rsidRPr="006D3E9A">
        <w:rPr>
          <w:rFonts w:eastAsia="標楷體"/>
        </w:rPr>
        <w:t>of</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ledger</w:t>
      </w:r>
      <w:r w:rsidRPr="006D3E9A">
        <w:rPr>
          <w:rFonts w:eastAsia="標楷體"/>
          <w:spacing w:val="-13"/>
        </w:rPr>
        <w:t xml:space="preserve"> </w:t>
      </w:r>
      <w:r w:rsidRPr="006D3E9A">
        <w:rPr>
          <w:rFonts w:eastAsia="標楷體"/>
        </w:rPr>
        <w:t>in-sync</w:t>
      </w:r>
      <w:r w:rsidRPr="006D3E9A">
        <w:rPr>
          <w:rFonts w:eastAsia="標楷體"/>
          <w:spacing w:val="-13"/>
        </w:rPr>
        <w:t xml:space="preserve"> </w:t>
      </w:r>
      <w:r w:rsidRPr="006D3E9A">
        <w:rPr>
          <w:rFonts w:eastAsia="標楷體"/>
        </w:rPr>
        <w:t>(Bennett,</w:t>
      </w:r>
      <w:r w:rsidRPr="006D3E9A">
        <w:rPr>
          <w:rFonts w:eastAsia="標楷體"/>
          <w:spacing w:val="-13"/>
        </w:rPr>
        <w:t xml:space="preserve"> </w:t>
      </w:r>
      <w:r w:rsidRPr="006D3E9A">
        <w:rPr>
          <w:rFonts w:eastAsia="標楷體"/>
        </w:rPr>
        <w:t>2019).</w:t>
      </w:r>
      <w:r w:rsidRPr="006D3E9A">
        <w:rPr>
          <w:rFonts w:eastAsia="標楷體"/>
          <w:spacing w:val="-13"/>
        </w:rPr>
        <w:t xml:space="preserve"> </w:t>
      </w:r>
      <w:r w:rsidRPr="006D3E9A">
        <w:rPr>
          <w:rFonts w:eastAsia="標楷體"/>
        </w:rPr>
        <w:t>In</w:t>
      </w:r>
      <w:r w:rsidRPr="006D3E9A">
        <w:rPr>
          <w:rFonts w:eastAsia="標楷體"/>
          <w:spacing w:val="-13"/>
        </w:rPr>
        <w:t xml:space="preserve"> </w:t>
      </w:r>
      <w:r w:rsidRPr="006D3E9A">
        <w:rPr>
          <w:rFonts w:eastAsia="標楷體"/>
        </w:rPr>
        <w:t>order</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fulfil</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three functions mentioned above, there are three module tools in Hyperledger Fabric, the modules and some key configuration files are explained as follows: (Hyperledger, Glossary—</w:t>
      </w:r>
      <w:proofErr w:type="spellStart"/>
      <w:r w:rsidRPr="006D3E9A">
        <w:rPr>
          <w:rFonts w:eastAsia="標楷體"/>
        </w:rPr>
        <w:t>hyperledger-fabricdocs</w:t>
      </w:r>
      <w:proofErr w:type="spellEnd"/>
      <w:r w:rsidRPr="006D3E9A">
        <w:rPr>
          <w:rFonts w:eastAsia="標楷體"/>
        </w:rPr>
        <w:t xml:space="preserve"> master documentation, 2020).</w:t>
      </w:r>
    </w:p>
    <w:p w14:paraId="5487E0D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CA0D31" w14:textId="77777777" w:rsidR="005833E1" w:rsidRPr="006D3E9A" w:rsidRDefault="005833E1">
      <w:pPr>
        <w:pStyle w:val="a3"/>
        <w:spacing w:before="80"/>
        <w:rPr>
          <w:rFonts w:eastAsia="標楷體"/>
        </w:rPr>
      </w:pPr>
    </w:p>
    <w:p w14:paraId="116916A0" w14:textId="194A12F5" w:rsidR="005833E1" w:rsidRPr="006D3E9A" w:rsidRDefault="00000000">
      <w:pPr>
        <w:pStyle w:val="a3"/>
        <w:ind w:left="1335"/>
        <w:jc w:val="center"/>
        <w:rPr>
          <w:rFonts w:eastAsia="標楷體"/>
        </w:rPr>
        <w:pPrChange w:id="331" w:author="190498 lily" w:date="2023-11-22T16:06:00Z">
          <w:pPr>
            <w:pStyle w:val="a3"/>
            <w:ind w:left="1335"/>
          </w:pPr>
        </w:pPrChange>
      </w:pPr>
      <w:r w:rsidRPr="006D3E9A">
        <w:rPr>
          <w:rFonts w:eastAsia="標楷體"/>
          <w:noProof/>
        </w:rPr>
        <w:drawing>
          <wp:anchor distT="0" distB="0" distL="0" distR="0" simplePos="0" relativeHeight="251639296" behindDoc="0" locked="0" layoutInCell="1" allowOverlap="1" wp14:anchorId="203A268C" wp14:editId="71E5950F">
            <wp:simplePos x="0" y="0"/>
            <wp:positionH relativeFrom="page">
              <wp:posOffset>359806</wp:posOffset>
            </wp:positionH>
            <wp:positionV relativeFrom="paragraph">
              <wp:posOffset>1013104</wp:posOffset>
            </wp:positionV>
            <wp:extent cx="6837678" cy="6837677"/>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332" w:author="190498 lily" w:date="2023-11-22T16:06:00Z">
        <w:r w:rsidR="00047B8D">
          <w:rPr>
            <w:rFonts w:eastAsia="標楷體" w:hint="eastAsia"/>
            <w:spacing w:val="-2"/>
            <w:lang w:eastAsia="zh-TW"/>
          </w:rPr>
          <w:t>2</w:t>
        </w:r>
        <w:r w:rsidR="00047B8D">
          <w:rPr>
            <w:rFonts w:eastAsia="標楷體"/>
            <w:spacing w:val="-2"/>
            <w:lang w:eastAsia="zh-TW"/>
          </w:rPr>
          <w:t>.1</w:t>
        </w:r>
      </w:ins>
      <w:del w:id="333" w:author="190498 lily" w:date="2023-11-22T16:06:00Z">
        <w:r w:rsidRPr="006D3E9A" w:rsidDel="00047B8D">
          <w:rPr>
            <w:rFonts w:eastAsia="標楷體"/>
          </w:rPr>
          <w:delText>1:</w:delText>
        </w:r>
        <w:r w:rsidRPr="006D3E9A" w:rsidDel="00047B8D">
          <w:rPr>
            <w:rFonts w:eastAsia="標楷體"/>
            <w:spacing w:val="-1"/>
          </w:rPr>
          <w:delText xml:space="preserve"> </w:delText>
        </w:r>
      </w:del>
      <w:ins w:id="334" w:author="190498 lily" w:date="2023-11-22T16:06:00Z">
        <w:r w:rsidR="00047B8D">
          <w:rPr>
            <w:rFonts w:eastAsia="標楷體"/>
            <w:spacing w:val="-1"/>
          </w:rPr>
          <w:t xml:space="preserve"> </w:t>
        </w:r>
      </w:ins>
      <w:r w:rsidRPr="00047B8D">
        <w:rPr>
          <w:rFonts w:eastAsia="標楷體"/>
          <w:i/>
          <w:iCs/>
          <w:rPrChange w:id="335" w:author="190498 lily" w:date="2023-11-22T16:06:00Z">
            <w:rPr>
              <w:rFonts w:eastAsia="標楷體"/>
            </w:rPr>
          </w:rPrChange>
        </w:rPr>
        <w:t>Tool</w:t>
      </w:r>
      <w:r w:rsidRPr="00047B8D">
        <w:rPr>
          <w:rFonts w:eastAsia="標楷體"/>
          <w:i/>
          <w:iCs/>
          <w:spacing w:val="-2"/>
          <w:rPrChange w:id="336" w:author="190498 lily" w:date="2023-11-22T16:06:00Z">
            <w:rPr>
              <w:rFonts w:eastAsia="標楷體"/>
              <w:spacing w:val="-2"/>
            </w:rPr>
          </w:rPrChange>
        </w:rPr>
        <w:t xml:space="preserve"> </w:t>
      </w:r>
      <w:r w:rsidRPr="00047B8D">
        <w:rPr>
          <w:rFonts w:eastAsia="標楷體"/>
          <w:i/>
          <w:iCs/>
          <w:rPrChange w:id="337" w:author="190498 lily" w:date="2023-11-22T16:06:00Z">
            <w:rPr>
              <w:rFonts w:eastAsia="標楷體"/>
            </w:rPr>
          </w:rPrChange>
        </w:rPr>
        <w:t>Modules</w:t>
      </w:r>
      <w:r w:rsidRPr="00047B8D">
        <w:rPr>
          <w:rFonts w:eastAsia="標楷體"/>
          <w:i/>
          <w:iCs/>
          <w:spacing w:val="-2"/>
          <w:rPrChange w:id="338" w:author="190498 lily" w:date="2023-11-22T16:06:00Z">
            <w:rPr>
              <w:rFonts w:eastAsia="標楷體"/>
              <w:spacing w:val="-2"/>
            </w:rPr>
          </w:rPrChange>
        </w:rPr>
        <w:t xml:space="preserve"> </w:t>
      </w:r>
      <w:r w:rsidRPr="00047B8D">
        <w:rPr>
          <w:rFonts w:eastAsia="標楷體"/>
          <w:i/>
          <w:iCs/>
          <w:rPrChange w:id="339" w:author="190498 lily" w:date="2023-11-22T16:06:00Z">
            <w:rPr>
              <w:rFonts w:eastAsia="標楷體"/>
            </w:rPr>
          </w:rPrChange>
        </w:rPr>
        <w:t>of</w:t>
      </w:r>
      <w:r w:rsidRPr="00047B8D">
        <w:rPr>
          <w:rFonts w:eastAsia="標楷體"/>
          <w:i/>
          <w:iCs/>
          <w:spacing w:val="-1"/>
          <w:rPrChange w:id="340" w:author="190498 lily" w:date="2023-11-22T16:06:00Z">
            <w:rPr>
              <w:rFonts w:eastAsia="標楷體"/>
              <w:spacing w:val="-1"/>
            </w:rPr>
          </w:rPrChange>
        </w:rPr>
        <w:t xml:space="preserve"> </w:t>
      </w:r>
      <w:r w:rsidRPr="00047B8D">
        <w:rPr>
          <w:rFonts w:eastAsia="標楷體"/>
          <w:i/>
          <w:iCs/>
          <w:rPrChange w:id="341" w:author="190498 lily" w:date="2023-11-22T16:06:00Z">
            <w:rPr>
              <w:rFonts w:eastAsia="標楷體"/>
            </w:rPr>
          </w:rPrChange>
        </w:rPr>
        <w:t>Hyperledger</w:t>
      </w:r>
      <w:r w:rsidRPr="00047B8D">
        <w:rPr>
          <w:rFonts w:eastAsia="標楷體"/>
          <w:i/>
          <w:iCs/>
          <w:spacing w:val="-1"/>
          <w:rPrChange w:id="342" w:author="190498 lily" w:date="2023-11-22T16:06:00Z">
            <w:rPr>
              <w:rFonts w:eastAsia="標楷體"/>
              <w:spacing w:val="-1"/>
            </w:rPr>
          </w:rPrChange>
        </w:rPr>
        <w:t xml:space="preserve"> </w:t>
      </w:r>
      <w:r w:rsidRPr="00047B8D">
        <w:rPr>
          <w:rFonts w:eastAsia="標楷體"/>
          <w:i/>
          <w:iCs/>
          <w:spacing w:val="-2"/>
          <w:rPrChange w:id="343" w:author="190498 lily" w:date="2023-11-22T16:06:00Z">
            <w:rPr>
              <w:rFonts w:eastAsia="標楷體"/>
              <w:spacing w:val="-2"/>
            </w:rPr>
          </w:rPrChange>
        </w:rPr>
        <w:t>Fabric</w:t>
      </w:r>
    </w:p>
    <w:p w14:paraId="0795BB7D"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5"/>
        <w:gridCol w:w="6806"/>
      </w:tblGrid>
      <w:tr w:rsidR="005833E1" w:rsidRPr="006D3E9A" w14:paraId="4D4A5098" w14:textId="77777777">
        <w:trPr>
          <w:trHeight w:val="623"/>
        </w:trPr>
        <w:tc>
          <w:tcPr>
            <w:tcW w:w="1555" w:type="dxa"/>
          </w:tcPr>
          <w:p w14:paraId="16466934" w14:textId="77777777" w:rsidR="005833E1" w:rsidRPr="006D3E9A" w:rsidRDefault="00000000">
            <w:pPr>
              <w:pStyle w:val="TableParagraph"/>
              <w:spacing w:before="107"/>
              <w:ind w:left="110"/>
              <w:jc w:val="center"/>
              <w:rPr>
                <w:rFonts w:eastAsia="標楷體"/>
                <w:b/>
                <w:sz w:val="24"/>
              </w:rPr>
              <w:pPrChange w:id="344" w:author="190498 lily" w:date="2023-11-22T16:05:00Z">
                <w:pPr>
                  <w:pStyle w:val="TableParagraph"/>
                  <w:spacing w:before="107"/>
                  <w:ind w:left="110"/>
                  <w:jc w:val="left"/>
                </w:pPr>
              </w:pPrChange>
            </w:pPr>
            <w:r w:rsidRPr="006D3E9A">
              <w:rPr>
                <w:rFonts w:eastAsia="標楷體"/>
                <w:b/>
                <w:spacing w:val="-4"/>
                <w:sz w:val="24"/>
              </w:rPr>
              <w:t>Name</w:t>
            </w:r>
          </w:p>
        </w:tc>
        <w:tc>
          <w:tcPr>
            <w:tcW w:w="6806" w:type="dxa"/>
          </w:tcPr>
          <w:p w14:paraId="263EAB9C" w14:textId="77777777" w:rsidR="005833E1" w:rsidRPr="006D3E9A" w:rsidRDefault="00000000">
            <w:pPr>
              <w:pStyle w:val="TableParagraph"/>
              <w:spacing w:before="107"/>
              <w:ind w:left="110"/>
              <w:jc w:val="center"/>
              <w:rPr>
                <w:rFonts w:eastAsia="標楷體"/>
                <w:b/>
                <w:sz w:val="24"/>
              </w:rPr>
              <w:pPrChange w:id="345" w:author="190498 lily" w:date="2023-11-22T16:05:00Z">
                <w:pPr>
                  <w:pStyle w:val="TableParagraph"/>
                  <w:spacing w:before="107"/>
                  <w:ind w:left="110"/>
                  <w:jc w:val="left"/>
                </w:pPr>
              </w:pPrChange>
            </w:pPr>
            <w:r w:rsidRPr="006D3E9A">
              <w:rPr>
                <w:rFonts w:eastAsia="標楷體"/>
                <w:b/>
                <w:spacing w:val="-2"/>
                <w:sz w:val="24"/>
              </w:rPr>
              <w:t>Description</w:t>
            </w:r>
          </w:p>
        </w:tc>
      </w:tr>
      <w:tr w:rsidR="005833E1" w:rsidRPr="006D3E9A" w14:paraId="4926FAD0" w14:textId="77777777">
        <w:trPr>
          <w:trHeight w:val="1415"/>
        </w:trPr>
        <w:tc>
          <w:tcPr>
            <w:tcW w:w="1555" w:type="dxa"/>
          </w:tcPr>
          <w:p w14:paraId="3702B7A7" w14:textId="77777777" w:rsidR="005833E1" w:rsidRPr="006D3E9A" w:rsidRDefault="005833E1">
            <w:pPr>
              <w:pStyle w:val="TableParagraph"/>
              <w:spacing w:before="229"/>
              <w:jc w:val="center"/>
              <w:rPr>
                <w:rFonts w:eastAsia="標楷體"/>
                <w:sz w:val="24"/>
              </w:rPr>
              <w:pPrChange w:id="346" w:author="190498 lily" w:date="2023-11-22T16:05:00Z">
                <w:pPr>
                  <w:pStyle w:val="TableParagraph"/>
                  <w:spacing w:before="229"/>
                  <w:jc w:val="left"/>
                </w:pPr>
              </w:pPrChange>
            </w:pPr>
          </w:p>
          <w:p w14:paraId="7E4C52BD" w14:textId="77777777" w:rsidR="005833E1" w:rsidRPr="006D3E9A" w:rsidRDefault="00000000">
            <w:pPr>
              <w:pStyle w:val="TableParagraph"/>
              <w:spacing w:before="0"/>
              <w:ind w:left="110"/>
              <w:jc w:val="center"/>
              <w:rPr>
                <w:rFonts w:eastAsia="標楷體"/>
                <w:sz w:val="24"/>
              </w:rPr>
              <w:pPrChange w:id="347" w:author="190498 lily" w:date="2023-11-22T16:05:00Z">
                <w:pPr>
                  <w:pStyle w:val="TableParagraph"/>
                  <w:spacing w:before="0"/>
                  <w:ind w:left="110"/>
                  <w:jc w:val="left"/>
                </w:pPr>
              </w:pPrChange>
            </w:pPr>
            <w:r w:rsidRPr="006D3E9A">
              <w:rPr>
                <w:rFonts w:eastAsia="標楷體"/>
                <w:spacing w:val="-4"/>
                <w:sz w:val="24"/>
              </w:rPr>
              <w:t>Peer</w:t>
            </w:r>
          </w:p>
        </w:tc>
        <w:tc>
          <w:tcPr>
            <w:tcW w:w="6806" w:type="dxa"/>
          </w:tcPr>
          <w:p w14:paraId="510F0B07" w14:textId="77777777" w:rsidR="005833E1" w:rsidRPr="006D3E9A" w:rsidRDefault="00000000">
            <w:pPr>
              <w:pStyle w:val="TableParagraph"/>
              <w:spacing w:before="87" w:line="360" w:lineRule="auto"/>
              <w:ind w:left="110" w:right="259"/>
              <w:jc w:val="left"/>
              <w:rPr>
                <w:rFonts w:eastAsia="標楷體"/>
                <w:sz w:val="24"/>
              </w:rPr>
            </w:pPr>
            <w:r w:rsidRPr="006D3E9A">
              <w:rPr>
                <w:rFonts w:eastAsia="標楷體"/>
                <w:sz w:val="24"/>
              </w:rPr>
              <w:t>Entities of the Network owned and maintained by members that maintain</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ledger</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run</w:t>
            </w:r>
            <w:r w:rsidRPr="006D3E9A">
              <w:rPr>
                <w:rFonts w:eastAsia="標楷體"/>
                <w:spacing w:val="-4"/>
                <w:sz w:val="24"/>
              </w:rPr>
              <w:t xml:space="preserve"> </w:t>
            </w:r>
            <w:proofErr w:type="spellStart"/>
            <w:r w:rsidRPr="006D3E9A">
              <w:rPr>
                <w:rFonts w:eastAsia="標楷體"/>
                <w:sz w:val="24"/>
              </w:rPr>
              <w:t>chaincode</w:t>
            </w:r>
            <w:proofErr w:type="spellEnd"/>
            <w:r w:rsidRPr="006D3E9A">
              <w:rPr>
                <w:rFonts w:eastAsia="標楷體"/>
                <w:spacing w:val="-5"/>
                <w:sz w:val="24"/>
              </w:rPr>
              <w:t xml:space="preserve"> </w:t>
            </w:r>
            <w:r w:rsidRPr="006D3E9A">
              <w:rPr>
                <w:rFonts w:eastAsia="標楷體"/>
                <w:sz w:val="24"/>
              </w:rPr>
              <w:t>containers</w:t>
            </w:r>
            <w:r w:rsidRPr="006D3E9A">
              <w:rPr>
                <w:rFonts w:eastAsia="標楷體"/>
                <w:spacing w:val="-4"/>
                <w:sz w:val="24"/>
              </w:rPr>
              <w:t xml:space="preserve"> </w:t>
            </w:r>
            <w:r w:rsidRPr="006D3E9A">
              <w:rPr>
                <w:rFonts w:eastAsia="標楷體"/>
                <w:sz w:val="24"/>
              </w:rPr>
              <w:t>in</w:t>
            </w:r>
            <w:r w:rsidRPr="006D3E9A">
              <w:rPr>
                <w:rFonts w:eastAsia="標楷體"/>
                <w:spacing w:val="-4"/>
                <w:sz w:val="24"/>
              </w:rPr>
              <w:t xml:space="preserve"> </w:t>
            </w:r>
            <w:r w:rsidRPr="006D3E9A">
              <w:rPr>
                <w:rFonts w:eastAsia="標楷體"/>
                <w:sz w:val="24"/>
              </w:rPr>
              <w:t>order</w:t>
            </w:r>
            <w:r w:rsidRPr="006D3E9A">
              <w:rPr>
                <w:rFonts w:eastAsia="標楷體"/>
                <w:spacing w:val="-4"/>
                <w:sz w:val="24"/>
              </w:rPr>
              <w:t xml:space="preserve"> </w:t>
            </w:r>
            <w:r w:rsidRPr="006D3E9A">
              <w:rPr>
                <w:rFonts w:eastAsia="標楷體"/>
                <w:sz w:val="24"/>
              </w:rPr>
              <w:t>to</w:t>
            </w:r>
            <w:r w:rsidRPr="006D3E9A">
              <w:rPr>
                <w:rFonts w:eastAsia="標楷體"/>
                <w:spacing w:val="-4"/>
                <w:sz w:val="24"/>
              </w:rPr>
              <w:t xml:space="preserve"> </w:t>
            </w:r>
            <w:r w:rsidRPr="006D3E9A">
              <w:rPr>
                <w:rFonts w:eastAsia="標楷體"/>
                <w:sz w:val="24"/>
              </w:rPr>
              <w:t>perform read-write operations to the ledger.</w:t>
            </w:r>
          </w:p>
        </w:tc>
      </w:tr>
      <w:tr w:rsidR="005833E1" w:rsidRPr="006D3E9A" w14:paraId="74537D1B" w14:textId="77777777">
        <w:trPr>
          <w:trHeight w:val="1420"/>
        </w:trPr>
        <w:tc>
          <w:tcPr>
            <w:tcW w:w="1555" w:type="dxa"/>
          </w:tcPr>
          <w:p w14:paraId="7770CD48" w14:textId="77777777" w:rsidR="005833E1" w:rsidRPr="006D3E9A" w:rsidRDefault="005833E1">
            <w:pPr>
              <w:pStyle w:val="TableParagraph"/>
              <w:spacing w:before="229"/>
              <w:jc w:val="center"/>
              <w:rPr>
                <w:rFonts w:eastAsia="標楷體"/>
                <w:sz w:val="24"/>
              </w:rPr>
              <w:pPrChange w:id="348" w:author="190498 lily" w:date="2023-11-22T16:05:00Z">
                <w:pPr>
                  <w:pStyle w:val="TableParagraph"/>
                  <w:spacing w:before="229"/>
                  <w:jc w:val="left"/>
                </w:pPr>
              </w:pPrChange>
            </w:pPr>
          </w:p>
          <w:p w14:paraId="3D804D8D" w14:textId="77777777" w:rsidR="005833E1" w:rsidRPr="006D3E9A" w:rsidRDefault="00000000">
            <w:pPr>
              <w:pStyle w:val="TableParagraph"/>
              <w:spacing w:before="0"/>
              <w:ind w:left="110"/>
              <w:jc w:val="center"/>
              <w:rPr>
                <w:rFonts w:eastAsia="標楷體"/>
                <w:sz w:val="24"/>
              </w:rPr>
              <w:pPrChange w:id="349" w:author="190498 lily" w:date="2023-11-22T16:05:00Z">
                <w:pPr>
                  <w:pStyle w:val="TableParagraph"/>
                  <w:spacing w:before="0"/>
                  <w:ind w:left="110"/>
                  <w:jc w:val="left"/>
                </w:pPr>
              </w:pPrChange>
            </w:pPr>
            <w:proofErr w:type="spellStart"/>
            <w:r w:rsidRPr="006D3E9A">
              <w:rPr>
                <w:rFonts w:eastAsia="標楷體"/>
                <w:spacing w:val="-2"/>
                <w:sz w:val="24"/>
              </w:rPr>
              <w:t>Orderer</w:t>
            </w:r>
            <w:proofErr w:type="spellEnd"/>
          </w:p>
        </w:tc>
        <w:tc>
          <w:tcPr>
            <w:tcW w:w="6806" w:type="dxa"/>
          </w:tcPr>
          <w:p w14:paraId="7E2BE094" w14:textId="77777777" w:rsidR="005833E1" w:rsidRPr="006D3E9A" w:rsidRDefault="00000000">
            <w:pPr>
              <w:pStyle w:val="TableParagraph"/>
              <w:spacing w:before="92" w:line="360" w:lineRule="auto"/>
              <w:ind w:left="110" w:right="127"/>
              <w:jc w:val="left"/>
              <w:rPr>
                <w:rFonts w:eastAsia="標楷體"/>
                <w:sz w:val="24"/>
              </w:rPr>
            </w:pPr>
            <w:r w:rsidRPr="006D3E9A">
              <w:rPr>
                <w:rFonts w:eastAsia="標楷體"/>
                <w:sz w:val="24"/>
              </w:rPr>
              <w:t>Also known as the ordering service node, it orders transactions into a</w:t>
            </w:r>
            <w:r w:rsidRPr="006D3E9A">
              <w:rPr>
                <w:rFonts w:eastAsia="標楷體"/>
                <w:spacing w:val="-4"/>
                <w:sz w:val="24"/>
              </w:rPr>
              <w:t xml:space="preserve"> </w:t>
            </w:r>
            <w:r w:rsidRPr="006D3E9A">
              <w:rPr>
                <w:rFonts w:eastAsia="標楷體"/>
                <w:sz w:val="24"/>
              </w:rPr>
              <w:t>block,</w:t>
            </w:r>
            <w:r w:rsidRPr="006D3E9A">
              <w:rPr>
                <w:rFonts w:eastAsia="標楷體"/>
                <w:spacing w:val="-3"/>
                <w:sz w:val="24"/>
              </w:rPr>
              <w:t xml:space="preserve"> </w:t>
            </w:r>
            <w:r w:rsidRPr="006D3E9A">
              <w:rPr>
                <w:rFonts w:eastAsia="標楷體"/>
                <w:sz w:val="24"/>
              </w:rPr>
              <w:t>it</w:t>
            </w:r>
            <w:r w:rsidRPr="006D3E9A">
              <w:rPr>
                <w:rFonts w:eastAsia="標楷體"/>
                <w:spacing w:val="-3"/>
                <w:sz w:val="24"/>
              </w:rPr>
              <w:t xml:space="preserve"> </w:t>
            </w:r>
            <w:r w:rsidRPr="006D3E9A">
              <w:rPr>
                <w:rFonts w:eastAsia="標楷體"/>
                <w:sz w:val="24"/>
              </w:rPr>
              <w:t>also</w:t>
            </w:r>
            <w:r w:rsidRPr="006D3E9A">
              <w:rPr>
                <w:rFonts w:eastAsia="標楷體"/>
                <w:spacing w:val="-3"/>
                <w:sz w:val="24"/>
              </w:rPr>
              <w:t xml:space="preserve"> </w:t>
            </w:r>
            <w:r w:rsidRPr="006D3E9A">
              <w:rPr>
                <w:rFonts w:eastAsia="標楷體"/>
                <w:sz w:val="24"/>
              </w:rPr>
              <w:t>maintains</w:t>
            </w:r>
            <w:r w:rsidRPr="006D3E9A">
              <w:rPr>
                <w:rFonts w:eastAsia="標楷體"/>
                <w:spacing w:val="-3"/>
                <w:sz w:val="24"/>
              </w:rPr>
              <w:t xml:space="preserve"> </w:t>
            </w:r>
            <w:r w:rsidRPr="006D3E9A">
              <w:rPr>
                <w:rFonts w:eastAsia="標楷體"/>
                <w:sz w:val="24"/>
              </w:rPr>
              <w:t>the</w:t>
            </w:r>
            <w:r w:rsidRPr="006D3E9A">
              <w:rPr>
                <w:rFonts w:eastAsia="標楷體"/>
                <w:spacing w:val="-4"/>
                <w:sz w:val="24"/>
              </w:rPr>
              <w:t xml:space="preserve"> </w:t>
            </w:r>
            <w:r w:rsidRPr="006D3E9A">
              <w:rPr>
                <w:rFonts w:eastAsia="標楷體"/>
                <w:sz w:val="24"/>
              </w:rPr>
              <w:t>list</w:t>
            </w:r>
            <w:r w:rsidRPr="006D3E9A">
              <w:rPr>
                <w:rFonts w:eastAsia="標楷體"/>
                <w:spacing w:val="-4"/>
                <w:sz w:val="24"/>
              </w:rPr>
              <w:t xml:space="preserve"> </w:t>
            </w:r>
            <w:r w:rsidRPr="006D3E9A">
              <w:rPr>
                <w:rFonts w:eastAsia="標楷體"/>
                <w:sz w:val="24"/>
              </w:rPr>
              <w:t>of</w:t>
            </w:r>
            <w:r w:rsidRPr="006D3E9A">
              <w:rPr>
                <w:rFonts w:eastAsia="標楷體"/>
                <w:spacing w:val="-3"/>
                <w:sz w:val="24"/>
              </w:rPr>
              <w:t xml:space="preserve"> </w:t>
            </w:r>
            <w:r w:rsidRPr="006D3E9A">
              <w:rPr>
                <w:rFonts w:eastAsia="標楷體"/>
                <w:sz w:val="24"/>
              </w:rPr>
              <w:t>organizations</w:t>
            </w:r>
            <w:r w:rsidRPr="006D3E9A">
              <w:rPr>
                <w:rFonts w:eastAsia="標楷體"/>
                <w:spacing w:val="-3"/>
                <w:sz w:val="24"/>
              </w:rPr>
              <w:t xml:space="preserve"> </w:t>
            </w:r>
            <w:r w:rsidRPr="006D3E9A">
              <w:rPr>
                <w:rFonts w:eastAsia="標楷體"/>
                <w:sz w:val="24"/>
              </w:rPr>
              <w:t>that</w:t>
            </w:r>
            <w:r w:rsidRPr="006D3E9A">
              <w:rPr>
                <w:rFonts w:eastAsia="標楷體"/>
                <w:spacing w:val="-3"/>
                <w:sz w:val="24"/>
              </w:rPr>
              <w:t xml:space="preserve"> </w:t>
            </w:r>
            <w:r w:rsidRPr="006D3E9A">
              <w:rPr>
                <w:rFonts w:eastAsia="標楷體"/>
                <w:sz w:val="24"/>
              </w:rPr>
              <w:t>are</w:t>
            </w:r>
            <w:r w:rsidRPr="006D3E9A">
              <w:rPr>
                <w:rFonts w:eastAsia="標楷體"/>
                <w:spacing w:val="-4"/>
                <w:sz w:val="24"/>
              </w:rPr>
              <w:t xml:space="preserve"> </w:t>
            </w:r>
            <w:r w:rsidRPr="006D3E9A">
              <w:rPr>
                <w:rFonts w:eastAsia="標楷體"/>
                <w:sz w:val="24"/>
              </w:rPr>
              <w:t>allowed</w:t>
            </w:r>
            <w:r w:rsidRPr="006D3E9A">
              <w:rPr>
                <w:rFonts w:eastAsia="標楷體"/>
                <w:spacing w:val="-3"/>
                <w:sz w:val="24"/>
              </w:rPr>
              <w:t xml:space="preserve"> </w:t>
            </w:r>
            <w:r w:rsidRPr="006D3E9A">
              <w:rPr>
                <w:rFonts w:eastAsia="標楷體"/>
                <w:sz w:val="24"/>
              </w:rPr>
              <w:t>to create channels.</w:t>
            </w:r>
          </w:p>
        </w:tc>
      </w:tr>
      <w:tr w:rsidR="005833E1" w:rsidRPr="006D3E9A" w14:paraId="7C9DF778" w14:textId="77777777">
        <w:trPr>
          <w:trHeight w:val="623"/>
        </w:trPr>
        <w:tc>
          <w:tcPr>
            <w:tcW w:w="1555" w:type="dxa"/>
          </w:tcPr>
          <w:p w14:paraId="41F37204" w14:textId="77777777" w:rsidR="005833E1" w:rsidRPr="006D3E9A" w:rsidRDefault="00000000">
            <w:pPr>
              <w:pStyle w:val="TableParagraph"/>
              <w:spacing w:before="107"/>
              <w:ind w:left="110"/>
              <w:jc w:val="center"/>
              <w:rPr>
                <w:rFonts w:eastAsia="標楷體"/>
                <w:sz w:val="24"/>
              </w:rPr>
              <w:pPrChange w:id="350" w:author="190498 lily" w:date="2023-11-22T16:05:00Z">
                <w:pPr>
                  <w:pStyle w:val="TableParagraph"/>
                  <w:spacing w:before="107"/>
                  <w:ind w:left="110"/>
                  <w:jc w:val="left"/>
                </w:pPr>
              </w:pPrChange>
            </w:pPr>
            <w:proofErr w:type="spellStart"/>
            <w:r w:rsidRPr="006D3E9A">
              <w:rPr>
                <w:rFonts w:eastAsia="標楷體"/>
                <w:spacing w:val="-2"/>
                <w:sz w:val="24"/>
              </w:rPr>
              <w:t>Cryptogen</w:t>
            </w:r>
            <w:proofErr w:type="spellEnd"/>
          </w:p>
        </w:tc>
        <w:tc>
          <w:tcPr>
            <w:tcW w:w="6806" w:type="dxa"/>
          </w:tcPr>
          <w:p w14:paraId="3369CB03"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3"/>
                <w:sz w:val="24"/>
              </w:rPr>
              <w:t xml:space="preserve"> </w:t>
            </w:r>
            <w:r w:rsidRPr="006D3E9A">
              <w:rPr>
                <w:rFonts w:eastAsia="標楷體"/>
                <w:sz w:val="24"/>
              </w:rPr>
              <w:t>generate</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w:t>
            </w:r>
            <w:r w:rsidRPr="006D3E9A">
              <w:rPr>
                <w:rFonts w:eastAsia="標楷體"/>
                <w:sz w:val="24"/>
              </w:rPr>
              <w:t>Fabric</w:t>
            </w:r>
            <w:r w:rsidRPr="006D3E9A">
              <w:rPr>
                <w:rFonts w:eastAsia="標楷體"/>
                <w:spacing w:val="-3"/>
                <w:sz w:val="24"/>
              </w:rPr>
              <w:t xml:space="preserve"> </w:t>
            </w:r>
            <w:r w:rsidRPr="006D3E9A">
              <w:rPr>
                <w:rFonts w:eastAsia="標楷體"/>
                <w:sz w:val="24"/>
              </w:rPr>
              <w:t>key</w:t>
            </w:r>
            <w:r w:rsidRPr="006D3E9A">
              <w:rPr>
                <w:rFonts w:eastAsia="標楷體"/>
                <w:spacing w:val="-2"/>
                <w:sz w:val="24"/>
              </w:rPr>
              <w:t xml:space="preserve"> material.</w:t>
            </w:r>
          </w:p>
        </w:tc>
      </w:tr>
      <w:tr w:rsidR="005833E1" w:rsidRPr="006D3E9A" w14:paraId="3760BFC4" w14:textId="77777777">
        <w:trPr>
          <w:trHeight w:val="623"/>
        </w:trPr>
        <w:tc>
          <w:tcPr>
            <w:tcW w:w="1555" w:type="dxa"/>
          </w:tcPr>
          <w:p w14:paraId="532BBE70" w14:textId="77777777" w:rsidR="005833E1" w:rsidRPr="006D3E9A" w:rsidRDefault="00000000">
            <w:pPr>
              <w:pStyle w:val="TableParagraph"/>
              <w:spacing w:before="107"/>
              <w:ind w:left="110"/>
              <w:jc w:val="center"/>
              <w:rPr>
                <w:rFonts w:eastAsia="標楷體"/>
                <w:sz w:val="24"/>
              </w:rPr>
              <w:pPrChange w:id="351" w:author="190498 lily" w:date="2023-11-22T16:05:00Z">
                <w:pPr>
                  <w:pStyle w:val="TableParagraph"/>
                  <w:spacing w:before="107"/>
                  <w:ind w:left="110"/>
                  <w:jc w:val="left"/>
                </w:pPr>
              </w:pPrChange>
            </w:pPr>
            <w:proofErr w:type="spellStart"/>
            <w:r w:rsidRPr="006D3E9A">
              <w:rPr>
                <w:rFonts w:eastAsia="標楷體"/>
                <w:spacing w:val="-2"/>
                <w:sz w:val="24"/>
              </w:rPr>
              <w:t>Configtxgen</w:t>
            </w:r>
            <w:proofErr w:type="spellEnd"/>
          </w:p>
        </w:tc>
        <w:tc>
          <w:tcPr>
            <w:tcW w:w="6806" w:type="dxa"/>
          </w:tcPr>
          <w:p w14:paraId="5035B4AA"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4"/>
                <w:sz w:val="24"/>
              </w:rPr>
              <w:t xml:space="preserve"> </w:t>
            </w:r>
            <w:r w:rsidRPr="006D3E9A">
              <w:rPr>
                <w:rFonts w:eastAsia="標楷體"/>
                <w:sz w:val="24"/>
              </w:rPr>
              <w:t>manipulate</w:t>
            </w:r>
            <w:r w:rsidRPr="006D3E9A">
              <w:rPr>
                <w:rFonts w:eastAsia="標楷體"/>
                <w:spacing w:val="-3"/>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channel</w:t>
            </w:r>
            <w:r w:rsidRPr="006D3E9A">
              <w:rPr>
                <w:rFonts w:eastAsia="標楷體"/>
                <w:spacing w:val="-2"/>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z w:val="24"/>
              </w:rPr>
              <w:t>of</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Fabric.</w:t>
            </w:r>
          </w:p>
        </w:tc>
      </w:tr>
      <w:tr w:rsidR="005833E1" w:rsidRPr="006D3E9A" w14:paraId="2A4474D5" w14:textId="77777777">
        <w:trPr>
          <w:trHeight w:val="1415"/>
        </w:trPr>
        <w:tc>
          <w:tcPr>
            <w:tcW w:w="1555" w:type="dxa"/>
          </w:tcPr>
          <w:p w14:paraId="15A98C29" w14:textId="77777777" w:rsidR="005833E1" w:rsidRPr="006D3E9A" w:rsidRDefault="005833E1">
            <w:pPr>
              <w:pStyle w:val="TableParagraph"/>
              <w:spacing w:before="224"/>
              <w:jc w:val="center"/>
              <w:rPr>
                <w:rFonts w:eastAsia="標楷體"/>
                <w:sz w:val="24"/>
              </w:rPr>
              <w:pPrChange w:id="352" w:author="190498 lily" w:date="2023-11-22T16:05:00Z">
                <w:pPr>
                  <w:pStyle w:val="TableParagraph"/>
                  <w:spacing w:before="224"/>
                  <w:jc w:val="left"/>
                </w:pPr>
              </w:pPrChange>
            </w:pPr>
          </w:p>
          <w:p w14:paraId="2472BF16" w14:textId="77777777" w:rsidR="005833E1" w:rsidRPr="006D3E9A" w:rsidRDefault="00000000">
            <w:pPr>
              <w:pStyle w:val="TableParagraph"/>
              <w:spacing w:before="0"/>
              <w:ind w:left="110"/>
              <w:jc w:val="center"/>
              <w:rPr>
                <w:rFonts w:eastAsia="標楷體"/>
                <w:sz w:val="24"/>
              </w:rPr>
              <w:pPrChange w:id="353" w:author="190498 lily" w:date="2023-11-22T16:05:00Z">
                <w:pPr>
                  <w:pStyle w:val="TableParagraph"/>
                  <w:spacing w:before="0"/>
                  <w:ind w:left="110"/>
                  <w:jc w:val="left"/>
                </w:pPr>
              </w:pPrChange>
            </w:pPr>
            <w:proofErr w:type="spellStart"/>
            <w:r w:rsidRPr="006D3E9A">
              <w:rPr>
                <w:rFonts w:eastAsia="標楷體"/>
                <w:spacing w:val="-2"/>
                <w:sz w:val="24"/>
              </w:rPr>
              <w:t>Configxlator</w:t>
            </w:r>
            <w:proofErr w:type="spellEnd"/>
          </w:p>
        </w:tc>
        <w:tc>
          <w:tcPr>
            <w:tcW w:w="6806" w:type="dxa"/>
          </w:tcPr>
          <w:p w14:paraId="61197FB0" w14:textId="77777777" w:rsidR="005833E1" w:rsidRPr="006D3E9A" w:rsidRDefault="00000000">
            <w:pPr>
              <w:pStyle w:val="TableParagraph"/>
              <w:spacing w:before="87" w:line="360" w:lineRule="auto"/>
              <w:ind w:left="110"/>
              <w:jc w:val="left"/>
              <w:rPr>
                <w:rFonts w:eastAsia="標楷體"/>
                <w:sz w:val="24"/>
              </w:rPr>
            </w:pPr>
            <w:r w:rsidRPr="006D3E9A">
              <w:rPr>
                <w:rFonts w:eastAsia="標楷體"/>
                <w:sz w:val="24"/>
              </w:rPr>
              <w:t>Created</w:t>
            </w:r>
            <w:r w:rsidRPr="006D3E9A">
              <w:rPr>
                <w:rFonts w:eastAsia="標楷體"/>
                <w:spacing w:val="-5"/>
                <w:sz w:val="24"/>
              </w:rPr>
              <w:t xml:space="preserve"> </w:t>
            </w:r>
            <w:r w:rsidRPr="006D3E9A">
              <w:rPr>
                <w:rFonts w:eastAsia="標楷體"/>
                <w:sz w:val="24"/>
              </w:rPr>
              <w:t>to</w:t>
            </w:r>
            <w:r w:rsidRPr="006D3E9A">
              <w:rPr>
                <w:rFonts w:eastAsia="標楷體"/>
                <w:spacing w:val="-5"/>
                <w:sz w:val="24"/>
              </w:rPr>
              <w:t xml:space="preserve"> </w:t>
            </w:r>
            <w:r w:rsidRPr="006D3E9A">
              <w:rPr>
                <w:rFonts w:eastAsia="標楷體"/>
                <w:sz w:val="24"/>
              </w:rPr>
              <w:t>support</w:t>
            </w:r>
            <w:r w:rsidRPr="006D3E9A">
              <w:rPr>
                <w:rFonts w:eastAsia="標楷體"/>
                <w:spacing w:val="-6"/>
                <w:sz w:val="24"/>
              </w:rPr>
              <w:t xml:space="preserve"> </w:t>
            </w:r>
            <w:r w:rsidRPr="006D3E9A">
              <w:rPr>
                <w:rFonts w:eastAsia="標楷體"/>
                <w:sz w:val="24"/>
              </w:rPr>
              <w:t>reconfiguration</w:t>
            </w:r>
            <w:r w:rsidRPr="006D3E9A">
              <w:rPr>
                <w:rFonts w:eastAsia="標楷體"/>
                <w:spacing w:val="-5"/>
                <w:sz w:val="24"/>
              </w:rPr>
              <w:t xml:space="preserve"> </w:t>
            </w:r>
            <w:r w:rsidRPr="006D3E9A">
              <w:rPr>
                <w:rFonts w:eastAsia="標楷體"/>
                <w:sz w:val="24"/>
              </w:rPr>
              <w:t>independent</w:t>
            </w:r>
            <w:r w:rsidRPr="006D3E9A">
              <w:rPr>
                <w:rFonts w:eastAsia="標楷體"/>
                <w:spacing w:val="-6"/>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SDKs,</w:t>
            </w:r>
            <w:r w:rsidRPr="006D3E9A">
              <w:rPr>
                <w:rFonts w:eastAsia="標楷體"/>
                <w:spacing w:val="-5"/>
                <w:sz w:val="24"/>
              </w:rPr>
              <w:t xml:space="preserve"> </w:t>
            </w:r>
            <w:r w:rsidRPr="006D3E9A">
              <w:rPr>
                <w:rFonts w:eastAsia="標楷體"/>
                <w:sz w:val="24"/>
              </w:rPr>
              <w:t>it</w:t>
            </w:r>
            <w:r w:rsidRPr="006D3E9A">
              <w:rPr>
                <w:rFonts w:eastAsia="標楷體"/>
                <w:spacing w:val="-5"/>
                <w:sz w:val="24"/>
              </w:rPr>
              <w:t xml:space="preserve"> </w:t>
            </w:r>
            <w:r w:rsidRPr="006D3E9A">
              <w:rPr>
                <w:rFonts w:eastAsia="標楷體"/>
                <w:sz w:val="24"/>
              </w:rPr>
              <w:t>provides an APIs that consumers can interact with for configuration updates using any SDK.</w:t>
            </w:r>
          </w:p>
        </w:tc>
      </w:tr>
    </w:tbl>
    <w:p w14:paraId="1F42C674"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FC41705" w14:textId="77777777" w:rsidR="005833E1" w:rsidRPr="006D3E9A" w:rsidRDefault="005833E1">
      <w:pPr>
        <w:pStyle w:val="a3"/>
        <w:spacing w:before="30"/>
        <w:rPr>
          <w:rFonts w:eastAsia="標楷體"/>
          <w:sz w:val="28"/>
        </w:rPr>
      </w:pPr>
    </w:p>
    <w:p w14:paraId="00B41494" w14:textId="77777777" w:rsidR="005833E1" w:rsidRPr="006D3E9A" w:rsidRDefault="00000000">
      <w:pPr>
        <w:pStyle w:val="3"/>
        <w:numPr>
          <w:ilvl w:val="1"/>
          <w:numId w:val="4"/>
        </w:numPr>
        <w:tabs>
          <w:tab w:val="left" w:pos="1738"/>
        </w:tabs>
        <w:ind w:left="1738" w:hanging="403"/>
        <w:rPr>
          <w:rFonts w:eastAsia="標楷體"/>
        </w:rPr>
      </w:pPr>
      <w:bookmarkStart w:id="354" w:name="_TOC_250015"/>
      <w:bookmarkEnd w:id="354"/>
      <w:r w:rsidRPr="006D3E9A">
        <w:rPr>
          <w:rFonts w:eastAsia="標楷體"/>
          <w:spacing w:val="-2"/>
        </w:rPr>
        <w:t>Ansible</w:t>
      </w:r>
    </w:p>
    <w:p w14:paraId="17862B9D" w14:textId="77777777" w:rsidR="005833E1" w:rsidRPr="006D3E9A" w:rsidRDefault="005833E1">
      <w:pPr>
        <w:pStyle w:val="a3"/>
        <w:spacing w:before="66"/>
        <w:rPr>
          <w:rFonts w:eastAsia="標楷體"/>
          <w:b/>
          <w:sz w:val="28"/>
        </w:rPr>
      </w:pPr>
    </w:p>
    <w:p w14:paraId="1143E235"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40320" behindDoc="0" locked="0" layoutInCell="1" allowOverlap="1" wp14:anchorId="0F94563D" wp14:editId="48BD2A51">
            <wp:simplePos x="0" y="0"/>
            <wp:positionH relativeFrom="page">
              <wp:posOffset>359806</wp:posOffset>
            </wp:positionH>
            <wp:positionV relativeFrom="paragraph">
              <wp:posOffset>564831</wp:posOffset>
            </wp:positionV>
            <wp:extent cx="6837678" cy="6837677"/>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Ansible is a desired-state engine, which contains a control node to control the managed hosts through Secure Shell (SSH) and Python (Red-Hat, 2020). The key concepts of Ansible are explained below: (Geerling, 2015).</w:t>
      </w:r>
    </w:p>
    <w:p w14:paraId="7449C4C2" w14:textId="77777777" w:rsidR="005833E1" w:rsidRPr="006D3E9A" w:rsidRDefault="005833E1">
      <w:pPr>
        <w:pStyle w:val="a3"/>
        <w:rPr>
          <w:rFonts w:eastAsia="標楷體"/>
        </w:rPr>
      </w:pPr>
    </w:p>
    <w:p w14:paraId="4D0E4332" w14:textId="77777777" w:rsidR="005833E1" w:rsidRPr="006D3E9A" w:rsidRDefault="005833E1">
      <w:pPr>
        <w:pStyle w:val="a3"/>
        <w:rPr>
          <w:rFonts w:eastAsia="標楷體"/>
        </w:rPr>
      </w:pPr>
    </w:p>
    <w:p w14:paraId="3734A90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Inventory</w:t>
      </w:r>
    </w:p>
    <w:p w14:paraId="7A449561" w14:textId="77777777" w:rsidR="005833E1" w:rsidRPr="006D3E9A" w:rsidRDefault="005833E1">
      <w:pPr>
        <w:pStyle w:val="a3"/>
        <w:rPr>
          <w:rFonts w:eastAsia="標楷體"/>
        </w:rPr>
      </w:pPr>
    </w:p>
    <w:p w14:paraId="34239A68"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1"/>
        </w:rPr>
        <w:t xml:space="preserve"> </w:t>
      </w:r>
      <w:r w:rsidRPr="006D3E9A">
        <w:rPr>
          <w:rFonts w:eastAsia="標楷體"/>
        </w:rPr>
        <w:t>Inventory</w:t>
      </w:r>
      <w:r w:rsidRPr="006D3E9A">
        <w:rPr>
          <w:rFonts w:eastAsia="標楷體"/>
          <w:spacing w:val="-11"/>
        </w:rPr>
        <w:t xml:space="preserve"> </w:t>
      </w:r>
      <w:r w:rsidRPr="006D3E9A">
        <w:rPr>
          <w:rFonts w:eastAsia="標楷體"/>
        </w:rPr>
        <w:t>is</w:t>
      </w:r>
      <w:r w:rsidRPr="006D3E9A">
        <w:rPr>
          <w:rFonts w:eastAsia="標楷體"/>
          <w:spacing w:val="-11"/>
        </w:rPr>
        <w:t xml:space="preserve"> </w:t>
      </w:r>
      <w:r w:rsidRPr="006D3E9A">
        <w:rPr>
          <w:rFonts w:eastAsia="標楷體"/>
        </w:rPr>
        <w:t>used</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store</w:t>
      </w:r>
      <w:r w:rsidRPr="006D3E9A">
        <w:rPr>
          <w:rFonts w:eastAsia="標楷體"/>
          <w:spacing w:val="-11"/>
        </w:rPr>
        <w:t xml:space="preserve"> </w:t>
      </w:r>
      <w:r w:rsidRPr="006D3E9A">
        <w:rPr>
          <w:rFonts w:eastAsia="標楷體"/>
        </w:rPr>
        <w:t>information</w:t>
      </w:r>
      <w:r w:rsidRPr="006D3E9A">
        <w:rPr>
          <w:rFonts w:eastAsia="標楷體"/>
          <w:spacing w:val="-11"/>
        </w:rPr>
        <w:t xml:space="preserve"> </w:t>
      </w:r>
      <w:r w:rsidRPr="006D3E9A">
        <w:rPr>
          <w:rFonts w:eastAsia="標楷體"/>
        </w:rPr>
        <w:t>about</w:t>
      </w:r>
      <w:r w:rsidRPr="006D3E9A">
        <w:rPr>
          <w:rFonts w:eastAsia="標楷體"/>
          <w:spacing w:val="-11"/>
        </w:rPr>
        <w:t xml:space="preserve"> </w:t>
      </w:r>
      <w:r w:rsidRPr="006D3E9A">
        <w:rPr>
          <w:rFonts w:eastAsia="標楷體"/>
        </w:rPr>
        <w:t>groups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managed</w:t>
      </w:r>
      <w:r w:rsidRPr="006D3E9A">
        <w:rPr>
          <w:rFonts w:eastAsia="標楷體"/>
          <w:spacing w:val="-11"/>
        </w:rPr>
        <w:t xml:space="preserve"> </w:t>
      </w:r>
      <w:r w:rsidRPr="006D3E9A">
        <w:rPr>
          <w:rFonts w:eastAsia="標楷體"/>
        </w:rPr>
        <w:t>hosts</w:t>
      </w:r>
      <w:r w:rsidRPr="006D3E9A">
        <w:rPr>
          <w:rFonts w:eastAsia="標楷體"/>
          <w:spacing w:val="-11"/>
        </w:rPr>
        <w:t xml:space="preserve"> </w:t>
      </w:r>
      <w:r w:rsidRPr="006D3E9A">
        <w:rPr>
          <w:rFonts w:eastAsia="標楷體"/>
        </w:rPr>
        <w:t>are in.</w:t>
      </w:r>
      <w:r w:rsidRPr="006D3E9A">
        <w:rPr>
          <w:rFonts w:eastAsia="標楷體"/>
          <w:spacing w:val="-9"/>
        </w:rPr>
        <w:t xml:space="preserve"> </w:t>
      </w:r>
      <w:r w:rsidRPr="006D3E9A">
        <w:rPr>
          <w:rFonts w:eastAsia="標楷體"/>
        </w:rPr>
        <w:t>Groups</w:t>
      </w:r>
      <w:r w:rsidRPr="006D3E9A">
        <w:rPr>
          <w:rFonts w:eastAsia="標楷體"/>
          <w:spacing w:val="-9"/>
        </w:rPr>
        <w:t xml:space="preserve"> </w:t>
      </w:r>
      <w:r w:rsidRPr="006D3E9A">
        <w:rPr>
          <w:rFonts w:eastAsia="標楷體"/>
        </w:rPr>
        <w:t>can</w:t>
      </w:r>
      <w:r w:rsidRPr="006D3E9A">
        <w:rPr>
          <w:rFonts w:eastAsia="標楷體"/>
          <w:spacing w:val="-9"/>
        </w:rPr>
        <w:t xml:space="preserve"> </w:t>
      </w:r>
      <w:r w:rsidRPr="006D3E9A">
        <w:rPr>
          <w:rFonts w:eastAsia="標楷體"/>
        </w:rPr>
        <w:t>contain</w:t>
      </w:r>
      <w:r w:rsidRPr="006D3E9A">
        <w:rPr>
          <w:rFonts w:eastAsia="標楷體"/>
          <w:spacing w:val="-10"/>
        </w:rPr>
        <w:t xml:space="preserve"> </w:t>
      </w:r>
      <w:r w:rsidRPr="006D3E9A">
        <w:rPr>
          <w:rFonts w:eastAsia="標楷體"/>
        </w:rPr>
        <w:t>subgroups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there</w:t>
      </w:r>
      <w:r w:rsidRPr="006D3E9A">
        <w:rPr>
          <w:rFonts w:eastAsia="標楷體"/>
          <w:spacing w:val="-10"/>
        </w:rPr>
        <w:t xml:space="preserve"> </w:t>
      </w:r>
      <w:r w:rsidRPr="006D3E9A">
        <w:rPr>
          <w:rFonts w:eastAsia="標楷體"/>
        </w:rPr>
        <w:t>can</w:t>
      </w:r>
      <w:r w:rsidRPr="006D3E9A">
        <w:rPr>
          <w:rFonts w:eastAsia="標楷體"/>
          <w:spacing w:val="-9"/>
        </w:rPr>
        <w:t xml:space="preserve"> </w:t>
      </w:r>
      <w:r w:rsidRPr="006D3E9A">
        <w:rPr>
          <w:rFonts w:eastAsia="標楷體"/>
        </w:rPr>
        <w:t>be</w:t>
      </w:r>
      <w:r w:rsidRPr="006D3E9A">
        <w:rPr>
          <w:rFonts w:eastAsia="標楷體"/>
          <w:spacing w:val="-10"/>
        </w:rPr>
        <w:t xml:space="preserve"> </w:t>
      </w:r>
      <w:r w:rsidRPr="006D3E9A">
        <w:rPr>
          <w:rFonts w:eastAsia="標楷體"/>
        </w:rPr>
        <w:t>multiple</w:t>
      </w:r>
      <w:r w:rsidRPr="006D3E9A">
        <w:rPr>
          <w:rFonts w:eastAsia="標楷體"/>
          <w:spacing w:val="-10"/>
        </w:rPr>
        <w:t xml:space="preserve"> </w:t>
      </w:r>
      <w:r w:rsidRPr="006D3E9A">
        <w:rPr>
          <w:rFonts w:eastAsia="標楷體"/>
        </w:rPr>
        <w:t>inventory</w:t>
      </w:r>
      <w:r w:rsidRPr="006D3E9A">
        <w:rPr>
          <w:rFonts w:eastAsia="標楷體"/>
          <w:spacing w:val="-9"/>
        </w:rPr>
        <w:t xml:space="preserve"> </w:t>
      </w:r>
      <w:r w:rsidRPr="006D3E9A">
        <w:rPr>
          <w:rFonts w:eastAsia="標楷體"/>
        </w:rPr>
        <w:t>files</w:t>
      </w:r>
      <w:r w:rsidRPr="006D3E9A">
        <w:rPr>
          <w:rFonts w:eastAsia="標楷體"/>
          <w:spacing w:val="-10"/>
        </w:rPr>
        <w:t xml:space="preserve"> </w:t>
      </w:r>
      <w:r w:rsidRPr="006D3E9A">
        <w:rPr>
          <w:rFonts w:eastAsia="標楷體"/>
        </w:rPr>
        <w:t>for</w:t>
      </w:r>
      <w:r w:rsidRPr="006D3E9A">
        <w:rPr>
          <w:rFonts w:eastAsia="標楷體"/>
          <w:spacing w:val="-10"/>
        </w:rPr>
        <w:t xml:space="preserve"> </w:t>
      </w:r>
      <w:r w:rsidRPr="006D3E9A">
        <w:rPr>
          <w:rFonts w:eastAsia="標楷體"/>
        </w:rPr>
        <w:t xml:space="preserve">different </w:t>
      </w:r>
      <w:r w:rsidRPr="006D3E9A">
        <w:rPr>
          <w:rFonts w:eastAsia="標楷體"/>
          <w:spacing w:val="-2"/>
        </w:rPr>
        <w:t>usages.</w:t>
      </w:r>
    </w:p>
    <w:p w14:paraId="54E75E79" w14:textId="77777777" w:rsidR="005833E1" w:rsidRPr="006D3E9A" w:rsidRDefault="005833E1">
      <w:pPr>
        <w:pStyle w:val="a3"/>
        <w:rPr>
          <w:rFonts w:eastAsia="標楷體"/>
        </w:rPr>
      </w:pPr>
    </w:p>
    <w:p w14:paraId="4B2027DD" w14:textId="77777777" w:rsidR="005833E1" w:rsidRPr="006D3E9A" w:rsidRDefault="005833E1">
      <w:pPr>
        <w:pStyle w:val="a3"/>
        <w:rPr>
          <w:rFonts w:eastAsia="標楷體"/>
        </w:rPr>
      </w:pPr>
    </w:p>
    <w:p w14:paraId="2BA6364F"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pacing w:val="-4"/>
          <w:sz w:val="24"/>
        </w:rPr>
        <w:t>File</w:t>
      </w:r>
    </w:p>
    <w:p w14:paraId="227E3331" w14:textId="77777777" w:rsidR="005833E1" w:rsidRPr="006D3E9A" w:rsidRDefault="005833E1">
      <w:pPr>
        <w:pStyle w:val="a3"/>
        <w:rPr>
          <w:rFonts w:eastAsia="標楷體"/>
        </w:rPr>
      </w:pPr>
    </w:p>
    <w:p w14:paraId="5E7EA50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0"/>
        </w:rPr>
        <w:t xml:space="preserve"> </w:t>
      </w:r>
      <w:r w:rsidRPr="006D3E9A">
        <w:rPr>
          <w:rFonts w:eastAsia="標楷體"/>
        </w:rPr>
        <w:t>Configuration</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contains</w:t>
      </w:r>
      <w:r w:rsidRPr="006D3E9A">
        <w:rPr>
          <w:rFonts w:eastAsia="標楷體"/>
          <w:spacing w:val="-10"/>
        </w:rPr>
        <w:t xml:space="preserve"> </w:t>
      </w:r>
      <w:r w:rsidRPr="006D3E9A">
        <w:rPr>
          <w:rFonts w:eastAsia="標楷體"/>
        </w:rPr>
        <w:t>important</w:t>
      </w:r>
      <w:r w:rsidRPr="006D3E9A">
        <w:rPr>
          <w:rFonts w:eastAsia="標楷體"/>
          <w:spacing w:val="-10"/>
        </w:rPr>
        <w:t xml:space="preserve"> </w:t>
      </w:r>
      <w:r w:rsidRPr="006D3E9A">
        <w:rPr>
          <w:rFonts w:eastAsia="標楷體"/>
        </w:rPr>
        <w:t>information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Ansible</w:t>
      </w:r>
      <w:r w:rsidRPr="006D3E9A">
        <w:rPr>
          <w:rFonts w:eastAsia="標楷體"/>
          <w:spacing w:val="-10"/>
        </w:rPr>
        <w:t xml:space="preserve"> </w:t>
      </w:r>
      <w:r w:rsidRPr="006D3E9A">
        <w:rPr>
          <w:rFonts w:eastAsia="標楷體"/>
        </w:rPr>
        <w:t>from</w:t>
      </w:r>
      <w:r w:rsidRPr="006D3E9A">
        <w:rPr>
          <w:rFonts w:eastAsia="標楷體"/>
          <w:spacing w:val="-10"/>
        </w:rPr>
        <w:t xml:space="preserve"> </w:t>
      </w:r>
      <w:r w:rsidRPr="006D3E9A">
        <w:rPr>
          <w:rFonts w:eastAsia="標楷體"/>
        </w:rPr>
        <w:t>which inventory file to use, the path roles directories are in, remote users, to conditions of privilege escalation and more.</w:t>
      </w:r>
    </w:p>
    <w:p w14:paraId="3B8D1F22" w14:textId="77777777" w:rsidR="005833E1" w:rsidRPr="006D3E9A" w:rsidRDefault="005833E1">
      <w:pPr>
        <w:pStyle w:val="a3"/>
        <w:rPr>
          <w:rFonts w:eastAsia="標楷體"/>
        </w:rPr>
      </w:pPr>
    </w:p>
    <w:p w14:paraId="2FF03A49" w14:textId="77777777" w:rsidR="005833E1" w:rsidRPr="006D3E9A" w:rsidRDefault="005833E1">
      <w:pPr>
        <w:pStyle w:val="a3"/>
        <w:rPr>
          <w:rFonts w:eastAsia="標楷體"/>
        </w:rPr>
      </w:pPr>
    </w:p>
    <w:p w14:paraId="2DF8E1AE"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Playbook</w:t>
      </w:r>
    </w:p>
    <w:p w14:paraId="3FF69DE9" w14:textId="77777777" w:rsidR="005833E1" w:rsidRPr="006D3E9A" w:rsidRDefault="005833E1">
      <w:pPr>
        <w:pStyle w:val="a3"/>
        <w:rPr>
          <w:rFonts w:eastAsia="標楷體"/>
        </w:rPr>
      </w:pPr>
    </w:p>
    <w:p w14:paraId="7314DB58" w14:textId="77777777" w:rsidR="005833E1" w:rsidRPr="006D3E9A" w:rsidRDefault="00000000">
      <w:pPr>
        <w:pStyle w:val="a3"/>
        <w:spacing w:line="477" w:lineRule="auto"/>
        <w:ind w:left="1335" w:right="1336" w:firstLine="482"/>
        <w:jc w:val="both"/>
        <w:rPr>
          <w:rFonts w:eastAsia="標楷體"/>
        </w:rPr>
      </w:pPr>
      <w:r w:rsidRPr="006D3E9A">
        <w:rPr>
          <w:rFonts w:eastAsia="標楷體"/>
        </w:rPr>
        <w:t xml:space="preserve">Ansible Playbook is a file in </w:t>
      </w:r>
      <w:proofErr w:type="spellStart"/>
      <w:r w:rsidRPr="006D3E9A">
        <w:rPr>
          <w:rFonts w:eastAsia="標楷體"/>
        </w:rPr>
        <w:t>yaml</w:t>
      </w:r>
      <w:proofErr w:type="spellEnd"/>
      <w:r w:rsidRPr="006D3E9A">
        <w:rPr>
          <w:rFonts w:eastAsia="標楷體"/>
        </w:rPr>
        <w:t xml:space="preserve"> format that can contain one or multiple plays, each play contains one or more tasks. Tasks specify the module being used and the desired state, if the desired state is already fulfilled, no changes would be made on the specific host (L. Hochstein, R. Moser, 2015).</w:t>
      </w:r>
    </w:p>
    <w:p w14:paraId="022FA7CC" w14:textId="77777777" w:rsidR="005833E1" w:rsidRPr="006D3E9A" w:rsidRDefault="005833E1">
      <w:pPr>
        <w:spacing w:line="477" w:lineRule="auto"/>
        <w:jc w:val="both"/>
        <w:rPr>
          <w:rFonts w:eastAsia="標楷體"/>
        </w:rPr>
        <w:sectPr w:rsidR="005833E1" w:rsidRPr="006D3E9A">
          <w:pgSz w:w="11900" w:h="16840"/>
          <w:pgMar w:top="1080" w:right="460" w:bottom="280" w:left="460" w:header="862" w:footer="0" w:gutter="0"/>
          <w:cols w:space="720"/>
        </w:sectPr>
      </w:pPr>
    </w:p>
    <w:p w14:paraId="7944F514" w14:textId="77777777" w:rsidR="005833E1" w:rsidRPr="006D3E9A" w:rsidRDefault="005833E1">
      <w:pPr>
        <w:pStyle w:val="a3"/>
        <w:rPr>
          <w:rFonts w:eastAsia="標楷體"/>
        </w:rPr>
      </w:pPr>
    </w:p>
    <w:p w14:paraId="657AF468" w14:textId="77777777" w:rsidR="005833E1" w:rsidRPr="006D3E9A" w:rsidRDefault="005833E1">
      <w:pPr>
        <w:pStyle w:val="a3"/>
        <w:rPr>
          <w:rFonts w:eastAsia="標楷體"/>
        </w:rPr>
      </w:pPr>
    </w:p>
    <w:p w14:paraId="38FF192A" w14:textId="77777777" w:rsidR="005833E1" w:rsidRPr="006D3E9A" w:rsidRDefault="005833E1">
      <w:pPr>
        <w:pStyle w:val="a3"/>
        <w:rPr>
          <w:rFonts w:eastAsia="標楷體"/>
        </w:rPr>
      </w:pPr>
    </w:p>
    <w:p w14:paraId="2D7542DD" w14:textId="77777777" w:rsidR="005833E1" w:rsidRPr="006D3E9A" w:rsidRDefault="005833E1">
      <w:pPr>
        <w:pStyle w:val="a3"/>
        <w:rPr>
          <w:rFonts w:eastAsia="標楷體"/>
        </w:rPr>
      </w:pPr>
    </w:p>
    <w:p w14:paraId="0692F3A0" w14:textId="77777777" w:rsidR="005833E1" w:rsidRPr="006D3E9A" w:rsidRDefault="005833E1">
      <w:pPr>
        <w:pStyle w:val="a3"/>
        <w:rPr>
          <w:rFonts w:eastAsia="標楷體"/>
        </w:rPr>
      </w:pPr>
    </w:p>
    <w:p w14:paraId="4E9904B6" w14:textId="77777777" w:rsidR="005833E1" w:rsidRPr="006D3E9A" w:rsidRDefault="005833E1">
      <w:pPr>
        <w:pStyle w:val="a3"/>
        <w:rPr>
          <w:rFonts w:eastAsia="標楷體"/>
        </w:rPr>
      </w:pPr>
    </w:p>
    <w:p w14:paraId="5F568DCF" w14:textId="77777777" w:rsidR="005833E1" w:rsidRPr="006D3E9A" w:rsidRDefault="005833E1">
      <w:pPr>
        <w:pStyle w:val="a3"/>
        <w:rPr>
          <w:rFonts w:eastAsia="標楷體"/>
        </w:rPr>
      </w:pPr>
    </w:p>
    <w:p w14:paraId="168B3A49" w14:textId="77777777" w:rsidR="005833E1" w:rsidRPr="006D3E9A" w:rsidRDefault="005833E1">
      <w:pPr>
        <w:pStyle w:val="a3"/>
        <w:rPr>
          <w:rFonts w:eastAsia="標楷體"/>
        </w:rPr>
      </w:pPr>
    </w:p>
    <w:p w14:paraId="7647AE33" w14:textId="77777777" w:rsidR="005833E1" w:rsidRPr="006D3E9A" w:rsidRDefault="005833E1">
      <w:pPr>
        <w:pStyle w:val="a3"/>
        <w:rPr>
          <w:rFonts w:eastAsia="標楷體"/>
        </w:rPr>
      </w:pPr>
    </w:p>
    <w:p w14:paraId="36F2D6C2" w14:textId="77777777" w:rsidR="005833E1" w:rsidRPr="006D3E9A" w:rsidRDefault="005833E1">
      <w:pPr>
        <w:pStyle w:val="a3"/>
        <w:rPr>
          <w:rFonts w:eastAsia="標楷體"/>
        </w:rPr>
      </w:pPr>
    </w:p>
    <w:p w14:paraId="1D25B09D" w14:textId="77777777" w:rsidR="005833E1" w:rsidRPr="006D3E9A" w:rsidRDefault="005833E1">
      <w:pPr>
        <w:pStyle w:val="a3"/>
        <w:rPr>
          <w:rFonts w:eastAsia="標楷體"/>
        </w:rPr>
      </w:pPr>
    </w:p>
    <w:p w14:paraId="49F52C3C" w14:textId="77777777" w:rsidR="005833E1" w:rsidRPr="006D3E9A" w:rsidRDefault="005833E1">
      <w:pPr>
        <w:pStyle w:val="a3"/>
        <w:rPr>
          <w:rFonts w:eastAsia="標楷體"/>
        </w:rPr>
      </w:pPr>
    </w:p>
    <w:p w14:paraId="5DAED249" w14:textId="77777777" w:rsidR="005833E1" w:rsidRPr="006D3E9A" w:rsidRDefault="005833E1">
      <w:pPr>
        <w:pStyle w:val="a3"/>
        <w:rPr>
          <w:rFonts w:eastAsia="標楷體"/>
        </w:rPr>
      </w:pPr>
    </w:p>
    <w:p w14:paraId="16C62838" w14:textId="77777777" w:rsidR="005833E1" w:rsidRPr="006D3E9A" w:rsidRDefault="005833E1">
      <w:pPr>
        <w:pStyle w:val="a3"/>
        <w:rPr>
          <w:rFonts w:eastAsia="標楷體"/>
        </w:rPr>
      </w:pPr>
    </w:p>
    <w:p w14:paraId="4B019CD2" w14:textId="77777777" w:rsidR="005833E1" w:rsidRPr="006D3E9A" w:rsidRDefault="005833E1">
      <w:pPr>
        <w:pStyle w:val="a3"/>
        <w:rPr>
          <w:rFonts w:eastAsia="標楷體"/>
        </w:rPr>
      </w:pPr>
    </w:p>
    <w:p w14:paraId="17EA1223" w14:textId="77777777" w:rsidR="005833E1" w:rsidRPr="006D3E9A" w:rsidRDefault="005833E1">
      <w:pPr>
        <w:pStyle w:val="a3"/>
        <w:rPr>
          <w:rFonts w:eastAsia="標楷體"/>
        </w:rPr>
      </w:pPr>
    </w:p>
    <w:p w14:paraId="09C68722" w14:textId="77777777" w:rsidR="005833E1" w:rsidRPr="006D3E9A" w:rsidRDefault="005833E1">
      <w:pPr>
        <w:pStyle w:val="a3"/>
        <w:rPr>
          <w:rFonts w:eastAsia="標楷體"/>
        </w:rPr>
      </w:pPr>
    </w:p>
    <w:p w14:paraId="203AE298" w14:textId="77777777" w:rsidR="005833E1" w:rsidRPr="006D3E9A" w:rsidRDefault="005833E1">
      <w:pPr>
        <w:pStyle w:val="a3"/>
        <w:rPr>
          <w:rFonts w:eastAsia="標楷體"/>
        </w:rPr>
      </w:pPr>
    </w:p>
    <w:p w14:paraId="0E13A063" w14:textId="77777777" w:rsidR="005833E1" w:rsidRPr="006D3E9A" w:rsidRDefault="005833E1">
      <w:pPr>
        <w:pStyle w:val="a3"/>
        <w:rPr>
          <w:rFonts w:eastAsia="標楷體"/>
        </w:rPr>
      </w:pPr>
    </w:p>
    <w:p w14:paraId="21FCAE2A" w14:textId="77777777" w:rsidR="005833E1" w:rsidRPr="006D3E9A" w:rsidRDefault="005833E1">
      <w:pPr>
        <w:pStyle w:val="a3"/>
        <w:rPr>
          <w:rFonts w:eastAsia="標楷體"/>
        </w:rPr>
      </w:pPr>
    </w:p>
    <w:p w14:paraId="75B23D92" w14:textId="77777777" w:rsidR="005833E1" w:rsidRPr="006D3E9A" w:rsidRDefault="005833E1">
      <w:pPr>
        <w:pStyle w:val="a3"/>
        <w:rPr>
          <w:rFonts w:eastAsia="標楷體"/>
        </w:rPr>
      </w:pPr>
    </w:p>
    <w:p w14:paraId="51F112B5" w14:textId="77777777" w:rsidR="005833E1" w:rsidRPr="006D3E9A" w:rsidRDefault="005833E1">
      <w:pPr>
        <w:pStyle w:val="a3"/>
        <w:rPr>
          <w:rFonts w:eastAsia="標楷體"/>
        </w:rPr>
      </w:pPr>
    </w:p>
    <w:p w14:paraId="28678F95" w14:textId="77777777" w:rsidR="005833E1" w:rsidRPr="006D3E9A" w:rsidRDefault="005833E1">
      <w:pPr>
        <w:pStyle w:val="a3"/>
        <w:rPr>
          <w:rFonts w:eastAsia="標楷體"/>
        </w:rPr>
      </w:pPr>
    </w:p>
    <w:p w14:paraId="27FC1B33" w14:textId="77777777" w:rsidR="005833E1" w:rsidRPr="006D3E9A" w:rsidRDefault="005833E1">
      <w:pPr>
        <w:pStyle w:val="a3"/>
        <w:rPr>
          <w:rFonts w:eastAsia="標楷體"/>
        </w:rPr>
      </w:pPr>
    </w:p>
    <w:p w14:paraId="0DAC45BA" w14:textId="77777777" w:rsidR="005833E1" w:rsidRPr="006D3E9A" w:rsidRDefault="005833E1">
      <w:pPr>
        <w:pStyle w:val="a3"/>
        <w:rPr>
          <w:rFonts w:eastAsia="標楷體"/>
        </w:rPr>
      </w:pPr>
    </w:p>
    <w:p w14:paraId="24FBAE03" w14:textId="77777777" w:rsidR="005833E1" w:rsidRPr="006D3E9A" w:rsidRDefault="005833E1">
      <w:pPr>
        <w:pStyle w:val="a3"/>
        <w:rPr>
          <w:rFonts w:eastAsia="標楷體"/>
        </w:rPr>
      </w:pPr>
    </w:p>
    <w:p w14:paraId="664F80D4" w14:textId="77777777" w:rsidR="005833E1" w:rsidRPr="006D3E9A" w:rsidRDefault="005833E1">
      <w:pPr>
        <w:pStyle w:val="a3"/>
        <w:rPr>
          <w:rFonts w:eastAsia="標楷體"/>
        </w:rPr>
      </w:pPr>
    </w:p>
    <w:p w14:paraId="130E39C2" w14:textId="77777777" w:rsidR="005833E1" w:rsidRPr="006D3E9A" w:rsidRDefault="005833E1">
      <w:pPr>
        <w:pStyle w:val="a3"/>
        <w:rPr>
          <w:rFonts w:eastAsia="標楷體"/>
        </w:rPr>
      </w:pPr>
    </w:p>
    <w:p w14:paraId="23CA7ACE" w14:textId="77777777" w:rsidR="005833E1" w:rsidRPr="006D3E9A" w:rsidRDefault="005833E1">
      <w:pPr>
        <w:pStyle w:val="a3"/>
        <w:rPr>
          <w:rFonts w:eastAsia="標楷體"/>
        </w:rPr>
      </w:pPr>
    </w:p>
    <w:p w14:paraId="29D5F493" w14:textId="77777777" w:rsidR="005833E1" w:rsidRPr="006D3E9A" w:rsidRDefault="005833E1">
      <w:pPr>
        <w:pStyle w:val="a3"/>
        <w:rPr>
          <w:rFonts w:eastAsia="標楷體"/>
        </w:rPr>
      </w:pPr>
    </w:p>
    <w:p w14:paraId="101466AD" w14:textId="77777777" w:rsidR="005833E1" w:rsidRPr="006D3E9A" w:rsidRDefault="005833E1">
      <w:pPr>
        <w:pStyle w:val="a3"/>
        <w:rPr>
          <w:rFonts w:eastAsia="標楷體"/>
        </w:rPr>
      </w:pPr>
    </w:p>
    <w:p w14:paraId="79B3A1F5" w14:textId="77777777" w:rsidR="005833E1" w:rsidRPr="006D3E9A" w:rsidRDefault="005833E1">
      <w:pPr>
        <w:pStyle w:val="a3"/>
        <w:rPr>
          <w:rFonts w:eastAsia="標楷體"/>
        </w:rPr>
      </w:pPr>
    </w:p>
    <w:p w14:paraId="7B592D29" w14:textId="77777777" w:rsidR="005833E1" w:rsidRPr="006D3E9A" w:rsidRDefault="005833E1">
      <w:pPr>
        <w:pStyle w:val="a3"/>
        <w:rPr>
          <w:rFonts w:eastAsia="標楷體"/>
        </w:rPr>
      </w:pPr>
    </w:p>
    <w:p w14:paraId="27267329" w14:textId="77777777" w:rsidR="005833E1" w:rsidRPr="006D3E9A" w:rsidRDefault="005833E1">
      <w:pPr>
        <w:pStyle w:val="a3"/>
        <w:rPr>
          <w:rFonts w:eastAsia="標楷體"/>
        </w:rPr>
      </w:pPr>
    </w:p>
    <w:p w14:paraId="091CA9B7" w14:textId="77777777" w:rsidR="005833E1" w:rsidRPr="006D3E9A" w:rsidRDefault="005833E1">
      <w:pPr>
        <w:pStyle w:val="a3"/>
        <w:rPr>
          <w:rFonts w:eastAsia="標楷體"/>
        </w:rPr>
      </w:pPr>
    </w:p>
    <w:p w14:paraId="2BA77F57" w14:textId="77777777" w:rsidR="005833E1" w:rsidRPr="006D3E9A" w:rsidRDefault="005833E1">
      <w:pPr>
        <w:pStyle w:val="a3"/>
        <w:rPr>
          <w:rFonts w:eastAsia="標楷體"/>
        </w:rPr>
      </w:pPr>
    </w:p>
    <w:p w14:paraId="53CCE660" w14:textId="77777777" w:rsidR="005833E1" w:rsidRPr="006D3E9A" w:rsidRDefault="005833E1">
      <w:pPr>
        <w:pStyle w:val="a3"/>
        <w:rPr>
          <w:rFonts w:eastAsia="標楷體"/>
        </w:rPr>
      </w:pPr>
    </w:p>
    <w:p w14:paraId="76AECC6F" w14:textId="77777777" w:rsidR="005833E1" w:rsidRPr="006D3E9A" w:rsidRDefault="005833E1">
      <w:pPr>
        <w:pStyle w:val="a3"/>
        <w:rPr>
          <w:rFonts w:eastAsia="標楷體"/>
        </w:rPr>
      </w:pPr>
    </w:p>
    <w:p w14:paraId="2AE5BD2E" w14:textId="77777777" w:rsidR="005833E1" w:rsidRPr="006D3E9A" w:rsidRDefault="005833E1">
      <w:pPr>
        <w:pStyle w:val="a3"/>
        <w:rPr>
          <w:rFonts w:eastAsia="標楷體"/>
        </w:rPr>
      </w:pPr>
    </w:p>
    <w:p w14:paraId="4A97551E" w14:textId="77777777" w:rsidR="005833E1" w:rsidRPr="006D3E9A" w:rsidRDefault="005833E1">
      <w:pPr>
        <w:pStyle w:val="a3"/>
        <w:spacing w:before="6"/>
        <w:rPr>
          <w:rFonts w:eastAsia="標楷體"/>
        </w:rPr>
      </w:pPr>
    </w:p>
    <w:p w14:paraId="2AA93DB6" w14:textId="239788F7" w:rsidR="005833E1" w:rsidRPr="006D3E9A" w:rsidRDefault="00000000">
      <w:pPr>
        <w:pStyle w:val="a3"/>
        <w:spacing w:before="1"/>
        <w:ind w:left="412" w:right="408"/>
        <w:jc w:val="center"/>
        <w:rPr>
          <w:rFonts w:eastAsia="標楷體"/>
        </w:rPr>
      </w:pPr>
      <w:r w:rsidRPr="006D3E9A">
        <w:rPr>
          <w:rFonts w:eastAsia="標楷體"/>
          <w:noProof/>
        </w:rPr>
        <mc:AlternateContent>
          <mc:Choice Requires="wpg">
            <w:drawing>
              <wp:anchor distT="0" distB="0" distL="0" distR="0" simplePos="0" relativeHeight="251641344" behindDoc="0" locked="0" layoutInCell="1" allowOverlap="1" wp14:anchorId="1C0D3C32" wp14:editId="42CB0AAD">
                <wp:simplePos x="0" y="0"/>
                <wp:positionH relativeFrom="page">
                  <wp:posOffset>359806</wp:posOffset>
                </wp:positionH>
                <wp:positionV relativeFrom="paragraph">
                  <wp:posOffset>-6557401</wp:posOffset>
                </wp:positionV>
                <wp:extent cx="6837680" cy="7620634"/>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620634"/>
                          <a:chOff x="0" y="0"/>
                          <a:chExt cx="6837680" cy="7620634"/>
                        </a:xfrm>
                      </wpg:grpSpPr>
                      <pic:pic xmlns:pic="http://schemas.openxmlformats.org/drawingml/2006/picture">
                        <pic:nvPicPr>
                          <pic:cNvPr id="71" name="Image 71"/>
                          <pic:cNvPicPr/>
                        </pic:nvPicPr>
                        <pic:blipFill>
                          <a:blip r:embed="rId50" cstate="print"/>
                          <a:stretch>
                            <a:fillRect/>
                          </a:stretch>
                        </pic:blipFill>
                        <pic:spPr>
                          <a:xfrm>
                            <a:off x="1302622" y="0"/>
                            <a:ext cx="4164329" cy="6380699"/>
                          </a:xfrm>
                          <a:prstGeom prst="rect">
                            <a:avLst/>
                          </a:prstGeom>
                        </pic:spPr>
                      </pic:pic>
                      <pic:pic xmlns:pic="http://schemas.openxmlformats.org/drawingml/2006/picture">
                        <pic:nvPicPr>
                          <pic:cNvPr id="72" name="Image 72"/>
                          <pic:cNvPicPr/>
                        </pic:nvPicPr>
                        <pic:blipFill>
                          <a:blip r:embed="rId8" cstate="print"/>
                          <a:stretch>
                            <a:fillRect/>
                          </a:stretch>
                        </pic:blipFill>
                        <pic:spPr>
                          <a:xfrm>
                            <a:off x="0" y="782935"/>
                            <a:ext cx="6837678" cy="6837677"/>
                          </a:xfrm>
                          <a:prstGeom prst="rect">
                            <a:avLst/>
                          </a:prstGeom>
                        </pic:spPr>
                      </pic:pic>
                    </wpg:wgp>
                  </a:graphicData>
                </a:graphic>
              </wp:anchor>
            </w:drawing>
          </mc:Choice>
          <mc:Fallback>
            <w:pict>
              <v:group w14:anchorId="397F1FC5" id="Group 70" o:spid="_x0000_s1026" style="position:absolute;margin-left:28.35pt;margin-top:-516.35pt;width:538.4pt;height:600.05pt;z-index:251641344;mso-wrap-distance-left:0;mso-wrap-distance-right:0;mso-position-horizontal-relative:page" coordsize="68376,762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78dOxYAAAAAGORvPYtdhRE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">
                <v:shape id="Image 71" o:spid="_x0000_s1027" type="#_x0000_t75" style="position:absolute;left:13026;width:41643;height:6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">
                  <v:imagedata r:id="rId51" o:title=""/>
                </v:shape>
                <v:shape id="Image 72" o:spid="_x0000_s1028" type="#_x0000_t75" style="position:absolute;top:7829;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">
                  <v:imagedata r:id="rId37" o:title=""/>
                </v:shape>
                <w10:wrap anchorx="page"/>
              </v:group>
            </w:pict>
          </mc:Fallback>
        </mc:AlternateContent>
      </w:r>
      <w:ins w:id="355" w:author="190498 lily" w:date="2023-11-22T16:34:00Z">
        <w:r w:rsidR="005257C1">
          <w:rPr>
            <w:rFonts w:eastAsia="標楷體"/>
            <w:i/>
            <w:iCs/>
            <w:lang w:eastAsia="zh-TW"/>
          </w:rPr>
          <w:t>Figure</w:t>
        </w:r>
      </w:ins>
      <w:ins w:id="356" w:author="190498 lily" w:date="2023-11-22T16:35:00Z">
        <w:r w:rsidR="005257C1">
          <w:rPr>
            <w:rFonts w:eastAsia="標楷體"/>
            <w:i/>
            <w:iCs/>
            <w:lang w:eastAsia="zh-TW"/>
          </w:rPr>
          <w:t xml:space="preserve"> </w:t>
        </w:r>
      </w:ins>
      <w:ins w:id="357" w:author="190498 lily" w:date="2023-11-22T16:34:00Z">
        <w:r w:rsidR="005257C1">
          <w:rPr>
            <w:rFonts w:eastAsia="標楷體"/>
            <w:i/>
            <w:iCs/>
            <w:lang w:eastAsia="zh-TW"/>
          </w:rPr>
          <w:t>2.4</w:t>
        </w:r>
      </w:ins>
      <w:del w:id="358" w:author="190498 lily" w:date="2023-11-22T16:34:00Z">
        <w:r w:rsidRPr="006D3E9A" w:rsidDel="005257C1">
          <w:rPr>
            <w:rFonts w:eastAsia="標楷體"/>
          </w:rPr>
          <w:delText>Figure</w:delText>
        </w:r>
        <w:r w:rsidRPr="006D3E9A" w:rsidDel="005257C1">
          <w:rPr>
            <w:rFonts w:eastAsia="標楷體"/>
            <w:spacing w:val="-2"/>
          </w:rPr>
          <w:delText xml:space="preserve"> </w:delText>
        </w:r>
        <w:r w:rsidRPr="006D3E9A" w:rsidDel="005257C1">
          <w:rPr>
            <w:rFonts w:eastAsia="標楷體"/>
          </w:rPr>
          <w:delText>5:</w:delText>
        </w:r>
      </w:del>
      <w:r w:rsidRPr="006D3E9A">
        <w:rPr>
          <w:rFonts w:eastAsia="標楷體"/>
          <w:spacing w:val="-1"/>
        </w:rPr>
        <w:t xml:space="preserve"> </w:t>
      </w:r>
      <w:r w:rsidRPr="006D3E9A">
        <w:rPr>
          <w:rFonts w:eastAsia="標楷體"/>
        </w:rPr>
        <w:t>Example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an</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spacing w:val="-2"/>
        </w:rPr>
        <w:t>Playbook</w:t>
      </w:r>
    </w:p>
    <w:p w14:paraId="39B1327A"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DEA5779" w14:textId="77777777" w:rsidR="005833E1" w:rsidRPr="006D3E9A" w:rsidRDefault="005833E1">
      <w:pPr>
        <w:pStyle w:val="a3"/>
        <w:spacing w:before="80"/>
        <w:rPr>
          <w:rFonts w:eastAsia="標楷體"/>
        </w:rPr>
      </w:pPr>
    </w:p>
    <w:p w14:paraId="022A9F0B"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Roles</w:t>
      </w:r>
    </w:p>
    <w:p w14:paraId="3824138E" w14:textId="77777777" w:rsidR="005833E1" w:rsidRPr="006D3E9A" w:rsidRDefault="005833E1">
      <w:pPr>
        <w:pStyle w:val="a3"/>
        <w:rPr>
          <w:rFonts w:eastAsia="標楷體"/>
        </w:rPr>
      </w:pPr>
    </w:p>
    <w:p w14:paraId="5B0F0F05" w14:textId="77777777" w:rsidR="005833E1" w:rsidRPr="006D3E9A" w:rsidRDefault="00000000">
      <w:pPr>
        <w:pStyle w:val="a3"/>
        <w:spacing w:line="480" w:lineRule="auto"/>
        <w:ind w:left="1335" w:right="1337" w:firstLine="482"/>
        <w:jc w:val="both"/>
        <w:rPr>
          <w:rFonts w:eastAsia="標楷體"/>
        </w:rPr>
      </w:pPr>
      <w:r w:rsidRPr="006D3E9A">
        <w:rPr>
          <w:rFonts w:eastAsia="標楷體"/>
          <w:noProof/>
        </w:rPr>
        <w:drawing>
          <wp:anchor distT="0" distB="0" distL="0" distR="0" simplePos="0" relativeHeight="251642368" behindDoc="0" locked="0" layoutInCell="1" allowOverlap="1" wp14:anchorId="026577C0" wp14:editId="09AFBF9E">
            <wp:simplePos x="0" y="0"/>
            <wp:positionH relativeFrom="page">
              <wp:posOffset>359806</wp:posOffset>
            </wp:positionH>
            <wp:positionV relativeFrom="paragraph">
              <wp:posOffset>662613</wp:posOffset>
            </wp:positionV>
            <wp:extent cx="6837678" cy="6837677"/>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Roles are directories containing well developed playbooks that are ready to use. The repository of roles is called Ansible Galaxy. People can also develop their own roles for special scenarios.</w:t>
      </w:r>
    </w:p>
    <w:p w14:paraId="6BC01AE4" w14:textId="77777777" w:rsidR="005833E1" w:rsidRPr="006D3E9A" w:rsidRDefault="005833E1">
      <w:pPr>
        <w:pStyle w:val="a3"/>
        <w:rPr>
          <w:rFonts w:eastAsia="標楷體"/>
        </w:rPr>
      </w:pPr>
    </w:p>
    <w:p w14:paraId="43D48222" w14:textId="77777777" w:rsidR="005833E1" w:rsidRPr="006D3E9A" w:rsidRDefault="005833E1">
      <w:pPr>
        <w:pStyle w:val="a3"/>
        <w:rPr>
          <w:rFonts w:eastAsia="標楷體"/>
        </w:rPr>
      </w:pPr>
    </w:p>
    <w:p w14:paraId="4A911C01"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4"/>
          <w:sz w:val="24"/>
        </w:rPr>
        <w:t xml:space="preserve"> </w:t>
      </w:r>
      <w:r w:rsidRPr="006D3E9A">
        <w:rPr>
          <w:rFonts w:eastAsia="標楷體"/>
          <w:sz w:val="24"/>
        </w:rPr>
        <w:t>Template</w:t>
      </w:r>
      <w:r w:rsidRPr="006D3E9A">
        <w:rPr>
          <w:rFonts w:eastAsia="標楷體"/>
          <w:spacing w:val="-3"/>
          <w:sz w:val="24"/>
        </w:rPr>
        <w:t xml:space="preserve"> </w:t>
      </w:r>
      <w:r w:rsidRPr="006D3E9A">
        <w:rPr>
          <w:rFonts w:eastAsia="標楷體"/>
          <w:spacing w:val="-4"/>
          <w:sz w:val="24"/>
        </w:rPr>
        <w:t>File</w:t>
      </w:r>
    </w:p>
    <w:p w14:paraId="3BEC4168" w14:textId="77777777" w:rsidR="005833E1" w:rsidRPr="006D3E9A" w:rsidRDefault="005833E1">
      <w:pPr>
        <w:pStyle w:val="a3"/>
        <w:rPr>
          <w:rFonts w:eastAsia="標楷體"/>
        </w:rPr>
      </w:pPr>
    </w:p>
    <w:p w14:paraId="719613F6" w14:textId="77777777" w:rsidR="005833E1" w:rsidRPr="006D3E9A" w:rsidRDefault="00000000">
      <w:pPr>
        <w:pStyle w:val="a3"/>
        <w:spacing w:line="480" w:lineRule="auto"/>
        <w:ind w:left="1335" w:right="1337" w:firstLine="482"/>
        <w:jc w:val="both"/>
        <w:rPr>
          <w:rFonts w:eastAsia="標楷體"/>
        </w:rPr>
      </w:pPr>
      <w:r w:rsidRPr="006D3E9A">
        <w:rPr>
          <w:rFonts w:eastAsia="標楷體"/>
        </w:rPr>
        <w:t>Template File is in Jinja2 format, which is the template system that supports variables, conditions, and other basic syntax like loops.</w:t>
      </w:r>
    </w:p>
    <w:p w14:paraId="2588B4C3" w14:textId="77777777" w:rsidR="005833E1" w:rsidRPr="006D3E9A" w:rsidRDefault="005833E1">
      <w:pPr>
        <w:pStyle w:val="a3"/>
        <w:rPr>
          <w:rFonts w:eastAsia="標楷體"/>
        </w:rPr>
      </w:pPr>
    </w:p>
    <w:p w14:paraId="088B6201" w14:textId="77777777" w:rsidR="005833E1" w:rsidRPr="006D3E9A" w:rsidRDefault="005833E1">
      <w:pPr>
        <w:pStyle w:val="a3"/>
        <w:rPr>
          <w:rFonts w:eastAsia="標楷體"/>
        </w:rPr>
      </w:pPr>
    </w:p>
    <w:p w14:paraId="663B6693"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Handlers</w:t>
      </w:r>
    </w:p>
    <w:p w14:paraId="0FDB07AC" w14:textId="77777777" w:rsidR="005833E1" w:rsidRPr="006D3E9A" w:rsidRDefault="005833E1">
      <w:pPr>
        <w:pStyle w:val="a3"/>
        <w:rPr>
          <w:rFonts w:eastAsia="標楷體"/>
        </w:rPr>
      </w:pPr>
    </w:p>
    <w:p w14:paraId="60C20509" w14:textId="77777777" w:rsidR="005833E1" w:rsidRPr="006D3E9A" w:rsidRDefault="00000000">
      <w:pPr>
        <w:pStyle w:val="a3"/>
        <w:spacing w:before="1" w:line="480" w:lineRule="auto"/>
        <w:ind w:left="1335" w:right="1278" w:firstLine="482"/>
        <w:jc w:val="both"/>
        <w:rPr>
          <w:rFonts w:eastAsia="標楷體"/>
        </w:rPr>
      </w:pPr>
      <w:r w:rsidRPr="006D3E9A">
        <w:rPr>
          <w:rFonts w:eastAsia="標楷體"/>
        </w:rPr>
        <w:t>Handlers</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a</w:t>
      </w:r>
      <w:r w:rsidRPr="006D3E9A">
        <w:rPr>
          <w:rFonts w:eastAsia="標楷體"/>
          <w:spacing w:val="-3"/>
        </w:rPr>
        <w:t xml:space="preserve"> </w:t>
      </w:r>
      <w:proofErr w:type="spellStart"/>
      <w:r w:rsidRPr="006D3E9A">
        <w:rPr>
          <w:rFonts w:eastAsia="標楷體"/>
        </w:rPr>
        <w:t>yaml</w:t>
      </w:r>
      <w:proofErr w:type="spellEnd"/>
      <w:r w:rsidRPr="006D3E9A">
        <w:rPr>
          <w:rFonts w:eastAsia="標楷體"/>
          <w:spacing w:val="-3"/>
        </w:rPr>
        <w:t xml:space="preserve"> </w:t>
      </w:r>
      <w:r w:rsidRPr="006D3E9A">
        <w:rPr>
          <w:rFonts w:eastAsia="標楷體"/>
        </w:rPr>
        <w:t>file</w:t>
      </w:r>
      <w:r w:rsidRPr="006D3E9A">
        <w:rPr>
          <w:rFonts w:eastAsia="標楷體"/>
          <w:spacing w:val="-3"/>
        </w:rPr>
        <w:t xml:space="preserve"> </w:t>
      </w:r>
      <w:r w:rsidRPr="006D3E9A">
        <w:rPr>
          <w:rFonts w:eastAsia="標楷體"/>
        </w:rPr>
        <w:t>that</w:t>
      </w:r>
      <w:r w:rsidRPr="006D3E9A">
        <w:rPr>
          <w:rFonts w:eastAsia="標楷體"/>
          <w:spacing w:val="-3"/>
        </w:rPr>
        <w:t xml:space="preserve"> </w:t>
      </w:r>
      <w:r w:rsidRPr="006D3E9A">
        <w:rPr>
          <w:rFonts w:eastAsia="標楷體"/>
        </w:rPr>
        <w:t>gets</w:t>
      </w:r>
      <w:r w:rsidRPr="006D3E9A">
        <w:rPr>
          <w:rFonts w:eastAsia="標楷體"/>
          <w:spacing w:val="-3"/>
        </w:rPr>
        <w:t xml:space="preserve"> </w:t>
      </w:r>
      <w:r w:rsidRPr="006D3E9A">
        <w:rPr>
          <w:rFonts w:eastAsia="標楷體"/>
        </w:rPr>
        <w:t>called</w:t>
      </w:r>
      <w:r w:rsidRPr="006D3E9A">
        <w:rPr>
          <w:rFonts w:eastAsia="標楷體"/>
          <w:spacing w:val="-3"/>
        </w:rPr>
        <w:t xml:space="preserve"> </w:t>
      </w:r>
      <w:r w:rsidRPr="006D3E9A">
        <w:rPr>
          <w:rFonts w:eastAsia="標楷體"/>
        </w:rPr>
        <w:t>when</w:t>
      </w:r>
      <w:r w:rsidRPr="006D3E9A">
        <w:rPr>
          <w:rFonts w:eastAsia="標楷體"/>
          <w:spacing w:val="-3"/>
        </w:rPr>
        <w:t xml:space="preserve"> </w:t>
      </w:r>
      <w:r w:rsidRPr="006D3E9A">
        <w:rPr>
          <w:rFonts w:eastAsia="標楷體"/>
        </w:rPr>
        <w:t>certain</w:t>
      </w:r>
      <w:r w:rsidRPr="006D3E9A">
        <w:rPr>
          <w:rFonts w:eastAsia="標楷體"/>
          <w:spacing w:val="-3"/>
        </w:rPr>
        <w:t xml:space="preserve"> </w:t>
      </w:r>
      <w:r w:rsidRPr="006D3E9A">
        <w:rPr>
          <w:rFonts w:eastAsia="標楷體"/>
        </w:rPr>
        <w:t>tasks</w:t>
      </w:r>
      <w:r w:rsidRPr="006D3E9A">
        <w:rPr>
          <w:rFonts w:eastAsia="標楷體"/>
          <w:spacing w:val="-3"/>
        </w:rPr>
        <w:t xml:space="preserve"> </w:t>
      </w:r>
      <w:r w:rsidRPr="006D3E9A">
        <w:rPr>
          <w:rFonts w:eastAsia="標楷體"/>
        </w:rPr>
        <w:t>are</w:t>
      </w:r>
      <w:r w:rsidRPr="006D3E9A">
        <w:rPr>
          <w:rFonts w:eastAsia="標楷體"/>
          <w:spacing w:val="-2"/>
        </w:rPr>
        <w:t xml:space="preserve"> </w:t>
      </w:r>
      <w:r w:rsidRPr="006D3E9A">
        <w:rPr>
          <w:rFonts w:eastAsia="標楷體"/>
        </w:rPr>
        <w:t>fulfilled.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common example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usage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handlers</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ensure</w:t>
      </w:r>
      <w:r w:rsidRPr="006D3E9A">
        <w:rPr>
          <w:rFonts w:eastAsia="標楷體"/>
          <w:spacing w:val="-15"/>
        </w:rPr>
        <w:t xml:space="preserve"> </w:t>
      </w:r>
      <w:r w:rsidRPr="006D3E9A">
        <w:rPr>
          <w:rFonts w:eastAsia="標楷體"/>
        </w:rPr>
        <w:t>services</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reloaded</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restarted</w:t>
      </w:r>
      <w:r w:rsidRPr="006D3E9A">
        <w:rPr>
          <w:rFonts w:eastAsia="標楷體"/>
          <w:spacing w:val="-15"/>
        </w:rPr>
        <w:t xml:space="preserve"> </w:t>
      </w:r>
      <w:r w:rsidRPr="006D3E9A">
        <w:rPr>
          <w:rFonts w:eastAsia="標楷體"/>
        </w:rPr>
        <w:t>when</w:t>
      </w:r>
      <w:r w:rsidRPr="006D3E9A">
        <w:rPr>
          <w:rFonts w:eastAsia="標楷體"/>
          <w:spacing w:val="-15"/>
        </w:rPr>
        <w:t xml:space="preserve"> </w:t>
      </w:r>
      <w:r w:rsidRPr="006D3E9A">
        <w:rPr>
          <w:rFonts w:eastAsia="標楷體"/>
        </w:rPr>
        <w:t>needed.</w:t>
      </w:r>
    </w:p>
    <w:p w14:paraId="0E4802E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A479E9" w14:textId="77777777" w:rsidR="005833E1" w:rsidRPr="006D3E9A" w:rsidRDefault="005833E1">
      <w:pPr>
        <w:pStyle w:val="a3"/>
        <w:spacing w:before="30"/>
        <w:rPr>
          <w:rFonts w:eastAsia="標楷體"/>
          <w:sz w:val="28"/>
        </w:rPr>
      </w:pPr>
    </w:p>
    <w:p w14:paraId="6FE5D49B" w14:textId="77777777" w:rsidR="005833E1" w:rsidRPr="006D3E9A" w:rsidRDefault="00000000">
      <w:pPr>
        <w:pStyle w:val="3"/>
        <w:numPr>
          <w:ilvl w:val="1"/>
          <w:numId w:val="4"/>
        </w:numPr>
        <w:tabs>
          <w:tab w:val="left" w:pos="1753"/>
        </w:tabs>
        <w:ind w:left="1753" w:hanging="418"/>
        <w:rPr>
          <w:rFonts w:eastAsia="標楷體"/>
        </w:rPr>
      </w:pPr>
      <w:bookmarkStart w:id="359" w:name="_TOC_250014"/>
      <w:bookmarkEnd w:id="359"/>
      <w:r w:rsidRPr="006D3E9A">
        <w:rPr>
          <w:rFonts w:eastAsia="標楷體"/>
          <w:spacing w:val="-2"/>
        </w:rPr>
        <w:t>Docker</w:t>
      </w:r>
    </w:p>
    <w:p w14:paraId="5F1A2CFA" w14:textId="77777777" w:rsidR="005833E1" w:rsidRPr="006D3E9A" w:rsidRDefault="005833E1">
      <w:pPr>
        <w:pStyle w:val="a3"/>
        <w:spacing w:before="66"/>
        <w:rPr>
          <w:rFonts w:eastAsia="標楷體"/>
          <w:b/>
          <w:sz w:val="28"/>
        </w:rPr>
      </w:pPr>
    </w:p>
    <w:p w14:paraId="0A3C579A"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43392" behindDoc="0" locked="0" layoutInCell="1" allowOverlap="1" wp14:anchorId="3656D316" wp14:editId="3BECD6CA">
                <wp:simplePos x="0" y="0"/>
                <wp:positionH relativeFrom="page">
                  <wp:posOffset>359806</wp:posOffset>
                </wp:positionH>
                <wp:positionV relativeFrom="paragraph">
                  <wp:posOffset>564831</wp:posOffset>
                </wp:positionV>
                <wp:extent cx="6837680" cy="683768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75" name="Image 75"/>
                          <pic:cNvPicPr/>
                        </pic:nvPicPr>
                        <pic:blipFill>
                          <a:blip r:embed="rId52" cstate="print"/>
                          <a:stretch>
                            <a:fillRect/>
                          </a:stretch>
                        </pic:blipFill>
                        <pic:spPr>
                          <a:xfrm>
                            <a:off x="2139235" y="3990959"/>
                            <a:ext cx="2480945" cy="2063316"/>
                          </a:xfrm>
                          <a:prstGeom prst="rect">
                            <a:avLst/>
                          </a:prstGeom>
                        </pic:spPr>
                      </pic:pic>
                      <pic:pic xmlns:pic="http://schemas.openxmlformats.org/drawingml/2006/picture">
                        <pic:nvPicPr>
                          <pic:cNvPr id="76" name="Image 7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1D7BBCB2" id="Group 74" o:spid="_x0000_s1026" style="position:absolute;margin-left:28.35pt;margin-top:44.45pt;width:538.4pt;height:538.4pt;z-index:251643392;mso-wrap-distance-left:0;mso-wrap-distance-right:0;mso-position-horizontal-relative:page"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">
                <v:shape id="Image 75" o:spid="_x0000_s1027" type="#_x0000_t75" style="position:absolute;left:21392;top:39909;width:24809;height:2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">
                  <v:imagedata r:id="rId53" o:title=""/>
                </v:shape>
                <v:shape id="Image 7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">
                  <v:imagedata r:id="rId37" o:title=""/>
                </v:shape>
                <w10:wrap anchorx="page"/>
              </v:group>
            </w:pict>
          </mc:Fallback>
        </mc:AlternateContent>
      </w:r>
      <w:r w:rsidRPr="006D3E9A">
        <w:rPr>
          <w:rFonts w:eastAsia="標楷體"/>
        </w:rPr>
        <w:t>Docker</w:t>
      </w:r>
      <w:r w:rsidRPr="006D3E9A">
        <w:rPr>
          <w:rFonts w:eastAsia="標楷體"/>
          <w:spacing w:val="-2"/>
        </w:rPr>
        <w:t xml:space="preserve"> </w:t>
      </w:r>
      <w:r w:rsidRPr="006D3E9A">
        <w:rPr>
          <w:rFonts w:eastAsia="標楷體"/>
        </w:rPr>
        <w:t>is</w:t>
      </w:r>
      <w:r w:rsidRPr="006D3E9A">
        <w:rPr>
          <w:rFonts w:eastAsia="標楷體"/>
          <w:spacing w:val="-2"/>
        </w:rPr>
        <w:t xml:space="preserve"> </w:t>
      </w:r>
      <w:r w:rsidRPr="006D3E9A">
        <w:rPr>
          <w:rFonts w:eastAsia="標楷體"/>
        </w:rPr>
        <w:t>an</w:t>
      </w:r>
      <w:r w:rsidRPr="006D3E9A">
        <w:rPr>
          <w:rFonts w:eastAsia="標楷體"/>
          <w:spacing w:val="-2"/>
        </w:rPr>
        <w:t xml:space="preserve"> </w:t>
      </w:r>
      <w:r w:rsidRPr="006D3E9A">
        <w:rPr>
          <w:rFonts w:eastAsia="標楷體"/>
        </w:rPr>
        <w:t>open</w:t>
      </w:r>
      <w:r w:rsidRPr="006D3E9A">
        <w:rPr>
          <w:rFonts w:eastAsia="標楷體"/>
          <w:spacing w:val="-2"/>
        </w:rPr>
        <w:t xml:space="preserve"> </w:t>
      </w:r>
      <w:r w:rsidRPr="006D3E9A">
        <w:rPr>
          <w:rFonts w:eastAsia="標楷體"/>
        </w:rPr>
        <w:t>platform</w:t>
      </w:r>
      <w:r w:rsidRPr="006D3E9A">
        <w:rPr>
          <w:rFonts w:eastAsia="標楷體"/>
          <w:spacing w:val="-2"/>
        </w:rPr>
        <w:t xml:space="preserve"> </w:t>
      </w:r>
      <w:r w:rsidRPr="006D3E9A">
        <w:rPr>
          <w:rFonts w:eastAsia="標楷體"/>
        </w:rPr>
        <w:t>for</w:t>
      </w:r>
      <w:r w:rsidRPr="006D3E9A">
        <w:rPr>
          <w:rFonts w:eastAsia="標楷體"/>
          <w:spacing w:val="-2"/>
        </w:rPr>
        <w:t xml:space="preserve"> </w:t>
      </w:r>
      <w:r w:rsidRPr="006D3E9A">
        <w:rPr>
          <w:rFonts w:eastAsia="標楷體"/>
        </w:rPr>
        <w:t>developing,</w:t>
      </w:r>
      <w:r w:rsidRPr="006D3E9A">
        <w:rPr>
          <w:rFonts w:eastAsia="標楷體"/>
          <w:spacing w:val="-2"/>
        </w:rPr>
        <w:t xml:space="preserve"> </w:t>
      </w:r>
      <w:r w:rsidRPr="006D3E9A">
        <w:rPr>
          <w:rFonts w:eastAsia="標楷體"/>
        </w:rPr>
        <w:t>shipping,</w:t>
      </w:r>
      <w:r w:rsidRPr="006D3E9A">
        <w:rPr>
          <w:rFonts w:eastAsia="標楷體"/>
          <w:spacing w:val="-2"/>
        </w:rPr>
        <w:t xml:space="preserve"> </w:t>
      </w:r>
      <w:r w:rsidRPr="006D3E9A">
        <w:rPr>
          <w:rFonts w:eastAsia="標楷體"/>
        </w:rPr>
        <w:t>and</w:t>
      </w:r>
      <w:r w:rsidRPr="006D3E9A">
        <w:rPr>
          <w:rFonts w:eastAsia="標楷體"/>
          <w:spacing w:val="-2"/>
        </w:rPr>
        <w:t xml:space="preserve"> </w:t>
      </w:r>
      <w:r w:rsidRPr="006D3E9A">
        <w:rPr>
          <w:rFonts w:eastAsia="標楷體"/>
        </w:rPr>
        <w:t>running</w:t>
      </w:r>
      <w:r w:rsidRPr="006D3E9A">
        <w:rPr>
          <w:rFonts w:eastAsia="標楷體"/>
          <w:spacing w:val="-2"/>
        </w:rPr>
        <w:t xml:space="preserve"> </w:t>
      </w:r>
      <w:r w:rsidRPr="006D3E9A">
        <w:rPr>
          <w:rFonts w:eastAsia="標楷體"/>
        </w:rPr>
        <w:t>applications.</w:t>
      </w:r>
      <w:r w:rsidRPr="006D3E9A">
        <w:rPr>
          <w:rFonts w:eastAsia="標楷體"/>
          <w:spacing w:val="-2"/>
        </w:rPr>
        <w:t xml:space="preserve"> </w:t>
      </w:r>
      <w:r w:rsidRPr="006D3E9A">
        <w:rPr>
          <w:rFonts w:eastAsia="標楷體"/>
        </w:rPr>
        <w:t>It enables</w:t>
      </w:r>
      <w:r w:rsidRPr="006D3E9A">
        <w:rPr>
          <w:rFonts w:eastAsia="標楷體"/>
          <w:spacing w:val="-15"/>
        </w:rPr>
        <w:t xml:space="preserve"> </w:t>
      </w:r>
      <w:r w:rsidRPr="006D3E9A">
        <w:rPr>
          <w:rFonts w:eastAsia="標楷體"/>
        </w:rPr>
        <w:t>users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separate</w:t>
      </w:r>
      <w:r w:rsidRPr="006D3E9A">
        <w:rPr>
          <w:rFonts w:eastAsia="標楷體"/>
          <w:spacing w:val="-15"/>
        </w:rPr>
        <w:t xml:space="preserve"> </w:t>
      </w:r>
      <w:r w:rsidRPr="006D3E9A">
        <w:rPr>
          <w:rFonts w:eastAsia="標楷體"/>
        </w:rPr>
        <w:t>applications</w:t>
      </w:r>
      <w:r w:rsidRPr="006D3E9A">
        <w:rPr>
          <w:rFonts w:eastAsia="標楷體"/>
          <w:spacing w:val="-15"/>
        </w:rPr>
        <w:t xml:space="preserve"> </w:t>
      </w:r>
      <w:r w:rsidRPr="006D3E9A">
        <w:rPr>
          <w:rFonts w:eastAsia="標楷體"/>
        </w:rPr>
        <w:t>from</w:t>
      </w:r>
      <w:r w:rsidRPr="006D3E9A">
        <w:rPr>
          <w:rFonts w:eastAsia="標楷體"/>
          <w:spacing w:val="-15"/>
        </w:rPr>
        <w:t xml:space="preserve"> </w:t>
      </w:r>
      <w:r w:rsidRPr="006D3E9A">
        <w:rPr>
          <w:rFonts w:eastAsia="標楷體"/>
        </w:rPr>
        <w:t>infrastructure</w:t>
      </w:r>
      <w:r w:rsidRPr="006D3E9A">
        <w:rPr>
          <w:rFonts w:eastAsia="標楷體"/>
          <w:spacing w:val="-15"/>
        </w:rPr>
        <w:t xml:space="preserve"> </w:t>
      </w:r>
      <w:r w:rsidRPr="006D3E9A">
        <w:rPr>
          <w:rFonts w:eastAsia="標楷體"/>
        </w:rPr>
        <w:t>so</w:t>
      </w:r>
      <w:r w:rsidRPr="006D3E9A">
        <w:rPr>
          <w:rFonts w:eastAsia="標楷體"/>
          <w:spacing w:val="-15"/>
        </w:rPr>
        <w:t xml:space="preserve"> </w:t>
      </w:r>
      <w:r w:rsidRPr="006D3E9A">
        <w:rPr>
          <w:rFonts w:eastAsia="標楷體"/>
        </w:rPr>
        <w:t>software</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be</w:t>
      </w:r>
      <w:r w:rsidRPr="006D3E9A">
        <w:rPr>
          <w:rFonts w:eastAsia="標楷體"/>
          <w:spacing w:val="-15"/>
        </w:rPr>
        <w:t xml:space="preserve"> </w:t>
      </w:r>
      <w:r w:rsidRPr="006D3E9A">
        <w:rPr>
          <w:rFonts w:eastAsia="標楷體"/>
        </w:rPr>
        <w:t>delivered quickly (Docker, 2020). The key concepts of Docker – containers, images, and repositories are explained below.</w:t>
      </w:r>
    </w:p>
    <w:p w14:paraId="47F96E2F" w14:textId="77777777" w:rsidR="005833E1" w:rsidRPr="006D3E9A" w:rsidRDefault="005833E1">
      <w:pPr>
        <w:pStyle w:val="a3"/>
        <w:rPr>
          <w:rFonts w:eastAsia="標楷體"/>
        </w:rPr>
      </w:pPr>
    </w:p>
    <w:p w14:paraId="4704E69A" w14:textId="77777777" w:rsidR="005833E1" w:rsidRPr="006D3E9A" w:rsidRDefault="005833E1">
      <w:pPr>
        <w:pStyle w:val="a3"/>
        <w:rPr>
          <w:rFonts w:eastAsia="標楷體"/>
        </w:rPr>
      </w:pPr>
    </w:p>
    <w:p w14:paraId="220F808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Container</w:t>
      </w:r>
    </w:p>
    <w:p w14:paraId="47C1B78B" w14:textId="77777777" w:rsidR="005833E1" w:rsidRPr="006D3E9A" w:rsidRDefault="005833E1">
      <w:pPr>
        <w:pStyle w:val="a3"/>
        <w:rPr>
          <w:rFonts w:eastAsia="標楷體"/>
        </w:rPr>
      </w:pPr>
    </w:p>
    <w:p w14:paraId="6DAB31C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Containers isolate software from its environment and ensure it works uniformly despite</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differences</w:t>
      </w:r>
      <w:r w:rsidRPr="006D3E9A">
        <w:rPr>
          <w:rFonts w:eastAsia="標楷體"/>
          <w:spacing w:val="-9"/>
        </w:rPr>
        <w:t xml:space="preserve"> </w:t>
      </w:r>
      <w:r w:rsidRPr="006D3E9A">
        <w:rPr>
          <w:rFonts w:eastAsia="標楷體"/>
        </w:rPr>
        <w:t>between</w:t>
      </w:r>
      <w:r w:rsidRPr="006D3E9A">
        <w:rPr>
          <w:rFonts w:eastAsia="標楷體"/>
          <w:spacing w:val="-9"/>
        </w:rPr>
        <w:t xml:space="preserve"> </w:t>
      </w:r>
      <w:r w:rsidRPr="006D3E9A">
        <w:rPr>
          <w:rFonts w:eastAsia="標楷體"/>
        </w:rPr>
        <w:t>development</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staging.</w:t>
      </w:r>
      <w:r w:rsidRPr="006D3E9A">
        <w:rPr>
          <w:rFonts w:eastAsia="標楷體"/>
          <w:spacing w:val="-9"/>
        </w:rPr>
        <w:t xml:space="preserve"> </w:t>
      </w:r>
      <w:r w:rsidRPr="006D3E9A">
        <w:rPr>
          <w:rFonts w:eastAsia="標楷體"/>
        </w:rPr>
        <w:t>In</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words,</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container is software packaged into standardized units for further development, shipment, and deployment.</w:t>
      </w:r>
      <w:r w:rsidRPr="006D3E9A">
        <w:rPr>
          <w:rFonts w:eastAsia="標楷體"/>
          <w:spacing w:val="-7"/>
        </w:rPr>
        <w:t xml:space="preserve"> </w:t>
      </w:r>
      <w:r w:rsidRPr="006D3E9A">
        <w:rPr>
          <w:rFonts w:eastAsia="標楷體"/>
        </w:rPr>
        <w:t>Compared</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virtual</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containers</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more</w:t>
      </w:r>
      <w:r w:rsidRPr="006D3E9A">
        <w:rPr>
          <w:rFonts w:eastAsia="標楷體"/>
          <w:spacing w:val="-7"/>
        </w:rPr>
        <w:t xml:space="preserve"> </w:t>
      </w:r>
      <w:r w:rsidRPr="006D3E9A">
        <w:rPr>
          <w:rFonts w:eastAsia="標楷體"/>
        </w:rPr>
        <w:t>portable</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efficient. The</w:t>
      </w:r>
      <w:r w:rsidRPr="006D3E9A">
        <w:rPr>
          <w:rFonts w:eastAsia="標楷體"/>
          <w:spacing w:val="-13"/>
        </w:rPr>
        <w:t xml:space="preserve"> </w:t>
      </w:r>
      <w:r w:rsidRPr="006D3E9A">
        <w:rPr>
          <w:rFonts w:eastAsia="標楷體"/>
        </w:rPr>
        <w:t>Hyperledger</w:t>
      </w:r>
      <w:r w:rsidRPr="006D3E9A">
        <w:rPr>
          <w:rFonts w:eastAsia="標楷體"/>
          <w:spacing w:val="-13"/>
        </w:rPr>
        <w:t xml:space="preserve"> </w:t>
      </w:r>
      <w:r w:rsidRPr="006D3E9A">
        <w:rPr>
          <w:rFonts w:eastAsia="標楷體"/>
        </w:rPr>
        <w:t>Fabric</w:t>
      </w:r>
      <w:r w:rsidRPr="006D3E9A">
        <w:rPr>
          <w:rFonts w:eastAsia="標楷體"/>
          <w:spacing w:val="-13"/>
        </w:rPr>
        <w:t xml:space="preserve"> </w:t>
      </w:r>
      <w:r w:rsidRPr="006D3E9A">
        <w:rPr>
          <w:rFonts w:eastAsia="標楷體"/>
        </w:rPr>
        <w:t>community</w:t>
      </w:r>
      <w:r w:rsidRPr="006D3E9A">
        <w:rPr>
          <w:rFonts w:eastAsia="標楷體"/>
          <w:spacing w:val="-13"/>
        </w:rPr>
        <w:t xml:space="preserve"> </w:t>
      </w:r>
      <w:r w:rsidRPr="006D3E9A">
        <w:rPr>
          <w:rFonts w:eastAsia="標楷體"/>
        </w:rPr>
        <w:t>publishes</w:t>
      </w:r>
      <w:r w:rsidRPr="006D3E9A">
        <w:rPr>
          <w:rFonts w:eastAsia="標楷體"/>
          <w:spacing w:val="-13"/>
        </w:rPr>
        <w:t xml:space="preserve"> </w:t>
      </w:r>
      <w:r w:rsidRPr="006D3E9A">
        <w:rPr>
          <w:rFonts w:eastAsia="標楷體"/>
        </w:rPr>
        <w:t>stable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tested</w:t>
      </w:r>
      <w:r w:rsidRPr="006D3E9A">
        <w:rPr>
          <w:rFonts w:eastAsia="標楷體"/>
          <w:spacing w:val="-13"/>
        </w:rPr>
        <w:t xml:space="preserve"> </w:t>
      </w:r>
      <w:r w:rsidRPr="006D3E9A">
        <w:rPr>
          <w:rFonts w:eastAsia="標楷體"/>
        </w:rPr>
        <w:t>Docker</w:t>
      </w:r>
      <w:r w:rsidRPr="006D3E9A">
        <w:rPr>
          <w:rFonts w:eastAsia="標楷體"/>
          <w:spacing w:val="-13"/>
        </w:rPr>
        <w:t xml:space="preserve"> </w:t>
      </w:r>
      <w:r w:rsidRPr="006D3E9A">
        <w:rPr>
          <w:rFonts w:eastAsia="標楷體"/>
        </w:rPr>
        <w:t>images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make deployment easier.</w:t>
      </w:r>
    </w:p>
    <w:p w14:paraId="5BA26B4D" w14:textId="77777777" w:rsidR="005833E1" w:rsidRPr="006D3E9A" w:rsidRDefault="005833E1">
      <w:pPr>
        <w:pStyle w:val="a3"/>
        <w:rPr>
          <w:rFonts w:eastAsia="標楷體"/>
        </w:rPr>
      </w:pPr>
    </w:p>
    <w:p w14:paraId="00FB3D1F" w14:textId="77777777" w:rsidR="005833E1" w:rsidRPr="006D3E9A" w:rsidRDefault="005833E1">
      <w:pPr>
        <w:pStyle w:val="a3"/>
        <w:rPr>
          <w:rFonts w:eastAsia="標楷體"/>
        </w:rPr>
      </w:pPr>
    </w:p>
    <w:p w14:paraId="41648110" w14:textId="77777777" w:rsidR="005833E1" w:rsidRPr="006D3E9A" w:rsidRDefault="005833E1">
      <w:pPr>
        <w:pStyle w:val="a3"/>
        <w:rPr>
          <w:rFonts w:eastAsia="標楷體"/>
        </w:rPr>
      </w:pPr>
    </w:p>
    <w:p w14:paraId="47B8227F" w14:textId="77777777" w:rsidR="005833E1" w:rsidRPr="006D3E9A" w:rsidRDefault="005833E1">
      <w:pPr>
        <w:pStyle w:val="a3"/>
        <w:rPr>
          <w:rFonts w:eastAsia="標楷體"/>
        </w:rPr>
      </w:pPr>
    </w:p>
    <w:p w14:paraId="7E1045B7" w14:textId="77777777" w:rsidR="005833E1" w:rsidRPr="006D3E9A" w:rsidRDefault="005833E1">
      <w:pPr>
        <w:pStyle w:val="a3"/>
        <w:rPr>
          <w:rFonts w:eastAsia="標楷體"/>
        </w:rPr>
      </w:pPr>
    </w:p>
    <w:p w14:paraId="514F66AE" w14:textId="77777777" w:rsidR="005833E1" w:rsidRPr="006D3E9A" w:rsidRDefault="005833E1">
      <w:pPr>
        <w:pStyle w:val="a3"/>
        <w:rPr>
          <w:rFonts w:eastAsia="標楷體"/>
        </w:rPr>
      </w:pPr>
    </w:p>
    <w:p w14:paraId="6E22FBF2" w14:textId="77777777" w:rsidR="005833E1" w:rsidRPr="006D3E9A" w:rsidRDefault="005833E1">
      <w:pPr>
        <w:pStyle w:val="a3"/>
        <w:rPr>
          <w:rFonts w:eastAsia="標楷體"/>
        </w:rPr>
      </w:pPr>
    </w:p>
    <w:p w14:paraId="4F2871D8" w14:textId="77777777" w:rsidR="005833E1" w:rsidRPr="006D3E9A" w:rsidRDefault="005833E1">
      <w:pPr>
        <w:pStyle w:val="a3"/>
        <w:rPr>
          <w:rFonts w:eastAsia="標楷體"/>
        </w:rPr>
      </w:pPr>
    </w:p>
    <w:p w14:paraId="5DA439EB" w14:textId="77777777" w:rsidR="005833E1" w:rsidRPr="006D3E9A" w:rsidRDefault="005833E1">
      <w:pPr>
        <w:pStyle w:val="a3"/>
        <w:rPr>
          <w:rFonts w:eastAsia="標楷體"/>
        </w:rPr>
      </w:pPr>
    </w:p>
    <w:p w14:paraId="004ECD08" w14:textId="77777777" w:rsidR="005833E1" w:rsidRPr="006D3E9A" w:rsidRDefault="005833E1">
      <w:pPr>
        <w:pStyle w:val="a3"/>
        <w:rPr>
          <w:rFonts w:eastAsia="標楷體"/>
        </w:rPr>
      </w:pPr>
    </w:p>
    <w:p w14:paraId="6A1C6B85" w14:textId="77777777" w:rsidR="005833E1" w:rsidRPr="006D3E9A" w:rsidRDefault="005833E1">
      <w:pPr>
        <w:pStyle w:val="a3"/>
        <w:rPr>
          <w:rFonts w:eastAsia="標楷體"/>
        </w:rPr>
      </w:pPr>
    </w:p>
    <w:p w14:paraId="5F55AF53" w14:textId="77777777" w:rsidR="005833E1" w:rsidRPr="006D3E9A" w:rsidRDefault="005833E1">
      <w:pPr>
        <w:pStyle w:val="a3"/>
        <w:rPr>
          <w:rFonts w:eastAsia="標楷體"/>
        </w:rPr>
      </w:pPr>
    </w:p>
    <w:p w14:paraId="7533DB7D" w14:textId="77777777" w:rsidR="005833E1" w:rsidRPr="006D3E9A" w:rsidRDefault="005833E1">
      <w:pPr>
        <w:pStyle w:val="a3"/>
        <w:rPr>
          <w:rFonts w:eastAsia="標楷體"/>
        </w:rPr>
      </w:pPr>
    </w:p>
    <w:p w14:paraId="61785088" w14:textId="77777777" w:rsidR="005833E1" w:rsidRPr="006D3E9A" w:rsidRDefault="005833E1">
      <w:pPr>
        <w:pStyle w:val="a3"/>
        <w:spacing w:before="216"/>
        <w:rPr>
          <w:rFonts w:eastAsia="標楷體"/>
        </w:rPr>
      </w:pPr>
    </w:p>
    <w:p w14:paraId="5FB650A3" w14:textId="40AB2A5B" w:rsidR="005833E1" w:rsidRPr="006D3E9A" w:rsidRDefault="005257C1">
      <w:pPr>
        <w:pStyle w:val="a3"/>
        <w:spacing w:before="1"/>
        <w:ind w:left="394" w:right="408"/>
        <w:jc w:val="center"/>
        <w:rPr>
          <w:rFonts w:eastAsia="標楷體"/>
        </w:rPr>
      </w:pPr>
      <w:ins w:id="360" w:author="190498 lily" w:date="2023-11-22T16:37:00Z">
        <w:r>
          <w:rPr>
            <w:rFonts w:eastAsia="標楷體"/>
            <w:i/>
            <w:iCs/>
          </w:rPr>
          <w:t>Figure 2.5</w:t>
        </w:r>
      </w:ins>
      <w:del w:id="361" w:author="190498 lily" w:date="2023-11-22T16:37:00Z">
        <w:r w:rsidRPr="006D3E9A" w:rsidDel="005257C1">
          <w:rPr>
            <w:rFonts w:eastAsia="標楷體"/>
          </w:rPr>
          <w:delText>Figure</w:delText>
        </w:r>
        <w:r w:rsidRPr="006D3E9A" w:rsidDel="005257C1">
          <w:rPr>
            <w:rFonts w:eastAsia="標楷體"/>
            <w:spacing w:val="-4"/>
          </w:rPr>
          <w:delText xml:space="preserve"> </w:delText>
        </w:r>
        <w:r w:rsidRPr="006D3E9A" w:rsidDel="005257C1">
          <w:rPr>
            <w:rFonts w:eastAsia="標楷體"/>
          </w:rPr>
          <w:delText>6:</w:delText>
        </w:r>
      </w:del>
      <w:r w:rsidRPr="006D3E9A">
        <w:rPr>
          <w:rFonts w:eastAsia="標楷體"/>
          <w:spacing w:val="-2"/>
        </w:rPr>
        <w:t xml:space="preserve"> </w:t>
      </w:r>
      <w:r w:rsidRPr="006D3E9A">
        <w:rPr>
          <w:rFonts w:eastAsia="標楷體"/>
        </w:rPr>
        <w:t>Schematic</w:t>
      </w:r>
      <w:r w:rsidRPr="006D3E9A">
        <w:rPr>
          <w:rFonts w:eastAsia="標楷體"/>
          <w:spacing w:val="-3"/>
        </w:rPr>
        <w:t xml:space="preserve"> </w:t>
      </w:r>
      <w:r w:rsidRPr="006D3E9A">
        <w:rPr>
          <w:rFonts w:eastAsia="標楷體"/>
        </w:rPr>
        <w:t>Diagram</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Containerized</w:t>
      </w:r>
      <w:r w:rsidRPr="006D3E9A">
        <w:rPr>
          <w:rFonts w:eastAsia="標楷體"/>
          <w:spacing w:val="-15"/>
        </w:rPr>
        <w:t xml:space="preserve"> </w:t>
      </w:r>
      <w:r w:rsidRPr="006D3E9A">
        <w:rPr>
          <w:rFonts w:eastAsia="標楷體"/>
          <w:spacing w:val="-2"/>
        </w:rPr>
        <w:t>Applications</w:t>
      </w:r>
      <w:r w:rsidRPr="006D3E9A">
        <w:rPr>
          <w:rFonts w:eastAsia="標楷體"/>
          <w:spacing w:val="-2"/>
          <w:vertAlign w:val="superscript"/>
        </w:rPr>
        <w:t>3</w:t>
      </w:r>
    </w:p>
    <w:p w14:paraId="7040783F" w14:textId="77777777" w:rsidR="005833E1" w:rsidRPr="006D3E9A" w:rsidRDefault="005833E1">
      <w:pPr>
        <w:pStyle w:val="a3"/>
        <w:rPr>
          <w:rFonts w:eastAsia="標楷體"/>
          <w:sz w:val="20"/>
        </w:rPr>
      </w:pPr>
    </w:p>
    <w:p w14:paraId="7451EC77" w14:textId="77777777" w:rsidR="005833E1" w:rsidRPr="006D3E9A" w:rsidRDefault="005833E1">
      <w:pPr>
        <w:pStyle w:val="a3"/>
        <w:rPr>
          <w:rFonts w:eastAsia="標楷體"/>
          <w:sz w:val="20"/>
        </w:rPr>
      </w:pPr>
    </w:p>
    <w:p w14:paraId="05E97A82" w14:textId="77777777" w:rsidR="005833E1" w:rsidRPr="006D3E9A" w:rsidRDefault="005833E1">
      <w:pPr>
        <w:pStyle w:val="a3"/>
        <w:rPr>
          <w:rFonts w:eastAsia="標楷體"/>
          <w:sz w:val="20"/>
        </w:rPr>
      </w:pPr>
    </w:p>
    <w:p w14:paraId="690D88A4" w14:textId="77777777" w:rsidR="005833E1" w:rsidRPr="006D3E9A" w:rsidRDefault="005833E1">
      <w:pPr>
        <w:pStyle w:val="a3"/>
        <w:rPr>
          <w:rFonts w:eastAsia="標楷體"/>
          <w:sz w:val="20"/>
        </w:rPr>
      </w:pPr>
    </w:p>
    <w:p w14:paraId="473FFD5B" w14:textId="77777777" w:rsidR="005833E1" w:rsidRPr="006D3E9A" w:rsidRDefault="005833E1">
      <w:pPr>
        <w:pStyle w:val="a3"/>
        <w:rPr>
          <w:rFonts w:eastAsia="標楷體"/>
          <w:sz w:val="20"/>
        </w:rPr>
      </w:pPr>
    </w:p>
    <w:p w14:paraId="7CE7569C" w14:textId="77777777" w:rsidR="005833E1" w:rsidRPr="006D3E9A" w:rsidRDefault="00000000">
      <w:pPr>
        <w:pStyle w:val="a3"/>
        <w:spacing w:before="22"/>
        <w:rPr>
          <w:rFonts w:eastAsia="標楷體"/>
          <w:sz w:val="20"/>
        </w:rPr>
      </w:pPr>
      <w:r w:rsidRPr="006D3E9A">
        <w:rPr>
          <w:rFonts w:eastAsia="標楷體"/>
          <w:noProof/>
        </w:rPr>
        <mc:AlternateContent>
          <mc:Choice Requires="wps">
            <w:drawing>
              <wp:anchor distT="0" distB="0" distL="0" distR="0" simplePos="0" relativeHeight="251693568" behindDoc="1" locked="0" layoutInCell="1" allowOverlap="1" wp14:anchorId="07F8CBD8" wp14:editId="6EB0C361">
                <wp:simplePos x="0" y="0"/>
                <wp:positionH relativeFrom="page">
                  <wp:posOffset>1139952</wp:posOffset>
                </wp:positionH>
                <wp:positionV relativeFrom="paragraph">
                  <wp:posOffset>175568</wp:posOffset>
                </wp:positionV>
                <wp:extent cx="1828800"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AED71B" id="Graphic 77" o:spid="_x0000_s1026" style="position:absolute;margin-left:89.75pt;margin-top:13.8pt;width:2in;height:.5pt;z-index:-251622912;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" path="m1828800,l,,,6096r1828800,l1828800,xe" fillcolor="black" stroked="f">
                <v:path arrowok="t"/>
                <w10:wrap type="topAndBottom" anchorx="page"/>
              </v:shape>
            </w:pict>
          </mc:Fallback>
        </mc:AlternateContent>
      </w:r>
    </w:p>
    <w:p w14:paraId="51F2949C" w14:textId="77777777" w:rsidR="005833E1" w:rsidRPr="006D3E9A" w:rsidRDefault="005833E1">
      <w:pPr>
        <w:pStyle w:val="a3"/>
        <w:spacing w:before="149"/>
        <w:rPr>
          <w:rFonts w:eastAsia="標楷體"/>
          <w:sz w:val="20"/>
        </w:rPr>
      </w:pPr>
    </w:p>
    <w:p w14:paraId="623BFAEA" w14:textId="77777777" w:rsidR="005833E1" w:rsidRPr="006D3E9A" w:rsidRDefault="00000000">
      <w:pPr>
        <w:ind w:left="1335"/>
        <w:rPr>
          <w:rFonts w:eastAsia="標楷體"/>
          <w:sz w:val="20"/>
        </w:rPr>
      </w:pPr>
      <w:r w:rsidRPr="006D3E9A">
        <w:rPr>
          <w:rFonts w:eastAsia="標楷體"/>
          <w:sz w:val="20"/>
          <w:vertAlign w:val="superscript"/>
        </w:rPr>
        <w:t>3</w:t>
      </w:r>
      <w:r w:rsidRPr="006D3E9A">
        <w:rPr>
          <w:rFonts w:eastAsia="標楷體"/>
          <w:spacing w:val="37"/>
          <w:sz w:val="20"/>
        </w:rPr>
        <w:t xml:space="preserve"> </w:t>
      </w:r>
      <w:r w:rsidRPr="006D3E9A">
        <w:rPr>
          <w:rFonts w:eastAsia="標楷體"/>
          <w:sz w:val="20"/>
        </w:rPr>
        <w:t>Adapted</w:t>
      </w:r>
      <w:r w:rsidRPr="006D3E9A">
        <w:rPr>
          <w:rFonts w:eastAsia="標楷體"/>
          <w:spacing w:val="-11"/>
          <w:sz w:val="20"/>
        </w:rPr>
        <w:t xml:space="preserve"> </w:t>
      </w:r>
      <w:r w:rsidRPr="006D3E9A">
        <w:rPr>
          <w:rFonts w:eastAsia="標楷體"/>
          <w:sz w:val="20"/>
        </w:rPr>
        <w:t>from</w:t>
      </w:r>
      <w:r w:rsidRPr="006D3E9A">
        <w:rPr>
          <w:rFonts w:eastAsia="標楷體"/>
          <w:spacing w:val="-11"/>
          <w:sz w:val="20"/>
        </w:rPr>
        <w:t xml:space="preserve"> </w:t>
      </w:r>
      <w:r w:rsidRPr="006D3E9A">
        <w:rPr>
          <w:rFonts w:eastAsia="標楷體"/>
          <w:sz w:val="20"/>
        </w:rPr>
        <w:t>“What</w:t>
      </w:r>
      <w:r w:rsidRPr="006D3E9A">
        <w:rPr>
          <w:rFonts w:eastAsia="標楷體"/>
          <w:spacing w:val="-10"/>
          <w:sz w:val="20"/>
        </w:rPr>
        <w:t xml:space="preserve"> </w:t>
      </w:r>
      <w:r w:rsidRPr="006D3E9A">
        <w:rPr>
          <w:rFonts w:eastAsia="標楷體"/>
          <w:sz w:val="20"/>
        </w:rPr>
        <w:t>is</w:t>
      </w:r>
      <w:r w:rsidRPr="006D3E9A">
        <w:rPr>
          <w:rFonts w:eastAsia="標楷體"/>
          <w:spacing w:val="-11"/>
          <w:sz w:val="20"/>
        </w:rPr>
        <w:t xml:space="preserve"> </w:t>
      </w:r>
      <w:r w:rsidRPr="006D3E9A">
        <w:rPr>
          <w:rFonts w:eastAsia="標楷體"/>
          <w:sz w:val="20"/>
        </w:rPr>
        <w:t>a</w:t>
      </w:r>
      <w:r w:rsidRPr="006D3E9A">
        <w:rPr>
          <w:rFonts w:eastAsia="標楷體"/>
          <w:spacing w:val="-11"/>
          <w:sz w:val="20"/>
        </w:rPr>
        <w:t xml:space="preserve"> </w:t>
      </w:r>
      <w:r w:rsidRPr="006D3E9A">
        <w:rPr>
          <w:rFonts w:eastAsia="標楷體"/>
          <w:sz w:val="20"/>
        </w:rPr>
        <w:t>Container?</w:t>
      </w:r>
      <w:r w:rsidRPr="006D3E9A">
        <w:rPr>
          <w:rFonts w:eastAsia="標楷體"/>
          <w:spacing w:val="-10"/>
          <w:sz w:val="20"/>
        </w:rPr>
        <w:t xml:space="preserve"> </w:t>
      </w:r>
      <w:r w:rsidRPr="006D3E9A">
        <w:rPr>
          <w:rFonts w:eastAsia="標楷體"/>
          <w:sz w:val="20"/>
        </w:rPr>
        <w:t>|</w:t>
      </w:r>
      <w:r w:rsidRPr="006D3E9A">
        <w:rPr>
          <w:rFonts w:eastAsia="標楷體"/>
          <w:spacing w:val="-15"/>
          <w:sz w:val="20"/>
        </w:rPr>
        <w:t xml:space="preserve"> </w:t>
      </w:r>
      <w:r w:rsidRPr="006D3E9A">
        <w:rPr>
          <w:rFonts w:eastAsia="標楷體"/>
          <w:sz w:val="20"/>
        </w:rPr>
        <w:t>App</w:t>
      </w:r>
      <w:r w:rsidRPr="006D3E9A">
        <w:rPr>
          <w:rFonts w:eastAsia="標楷體"/>
          <w:spacing w:val="-11"/>
          <w:sz w:val="20"/>
        </w:rPr>
        <w:t xml:space="preserve"> </w:t>
      </w:r>
      <w:r w:rsidRPr="006D3E9A">
        <w:rPr>
          <w:rFonts w:eastAsia="標楷體"/>
          <w:sz w:val="20"/>
        </w:rPr>
        <w:t>Containerization</w:t>
      </w:r>
      <w:r w:rsidRPr="006D3E9A">
        <w:rPr>
          <w:rFonts w:eastAsia="標楷體"/>
          <w:spacing w:val="-11"/>
          <w:sz w:val="20"/>
        </w:rPr>
        <w:t xml:space="preserve"> </w:t>
      </w:r>
      <w:r w:rsidRPr="006D3E9A">
        <w:rPr>
          <w:rFonts w:eastAsia="標楷體"/>
          <w:sz w:val="20"/>
        </w:rPr>
        <w:t>|</w:t>
      </w:r>
      <w:r w:rsidRPr="006D3E9A">
        <w:rPr>
          <w:rFonts w:eastAsia="標楷體"/>
          <w:spacing w:val="-10"/>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by</w:t>
      </w:r>
      <w:r w:rsidRPr="006D3E9A">
        <w:rPr>
          <w:rFonts w:eastAsia="標楷體"/>
          <w:spacing w:val="-11"/>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Inc.</w:t>
      </w:r>
      <w:r w:rsidRPr="006D3E9A">
        <w:rPr>
          <w:rFonts w:eastAsia="標楷體"/>
          <w:spacing w:val="-9"/>
          <w:sz w:val="20"/>
        </w:rPr>
        <w:t xml:space="preserve"> </w:t>
      </w:r>
      <w:r w:rsidRPr="006D3E9A">
        <w:rPr>
          <w:rFonts w:eastAsia="標楷體"/>
          <w:sz w:val="20"/>
        </w:rPr>
        <w:t>Copyright</w:t>
      </w:r>
      <w:r w:rsidRPr="006D3E9A">
        <w:rPr>
          <w:rFonts w:eastAsia="標楷體"/>
          <w:spacing w:val="-10"/>
          <w:sz w:val="20"/>
        </w:rPr>
        <w:t xml:space="preserve"> </w:t>
      </w:r>
      <w:r w:rsidRPr="006D3E9A">
        <w:rPr>
          <w:rFonts w:eastAsia="標楷體"/>
          <w:spacing w:val="-4"/>
          <w:sz w:val="20"/>
        </w:rPr>
        <w:t>2020</w:t>
      </w:r>
    </w:p>
    <w:p w14:paraId="3215BF78"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075F3DFB" w14:textId="77777777" w:rsidR="005833E1" w:rsidRPr="006D3E9A" w:rsidRDefault="005833E1">
      <w:pPr>
        <w:pStyle w:val="a3"/>
        <w:spacing w:before="80"/>
        <w:rPr>
          <w:rFonts w:eastAsia="標楷體"/>
        </w:rPr>
      </w:pPr>
    </w:p>
    <w:p w14:paraId="6BD9826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Image</w:t>
      </w:r>
    </w:p>
    <w:p w14:paraId="126D6AF0" w14:textId="77777777" w:rsidR="005833E1" w:rsidRPr="006D3E9A" w:rsidRDefault="005833E1">
      <w:pPr>
        <w:pStyle w:val="a3"/>
        <w:rPr>
          <w:rFonts w:eastAsia="標楷體"/>
        </w:rPr>
      </w:pPr>
    </w:p>
    <w:p w14:paraId="0AAC3CDA" w14:textId="55BB774A" w:rsidR="005833E1" w:rsidRPr="006D3E9A" w:rsidRDefault="004379D4">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44416" behindDoc="0" locked="0" layoutInCell="1" allowOverlap="1" wp14:anchorId="0E445CFF" wp14:editId="7F61F306">
                <wp:simplePos x="0" y="0"/>
                <wp:positionH relativeFrom="page">
                  <wp:posOffset>359806</wp:posOffset>
                </wp:positionH>
                <wp:positionV relativeFrom="paragraph">
                  <wp:posOffset>662613</wp:posOffset>
                </wp:positionV>
                <wp:extent cx="6837680" cy="683768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79" name="Image 79"/>
                          <pic:cNvPicPr/>
                        </pic:nvPicPr>
                        <pic:blipFill>
                          <a:blip r:embed="rId54" cstate="print"/>
                          <a:stretch>
                            <a:fillRect/>
                          </a:stretch>
                        </pic:blipFill>
                        <pic:spPr>
                          <a:xfrm>
                            <a:off x="781289" y="2140823"/>
                            <a:ext cx="5162550" cy="2686417"/>
                          </a:xfrm>
                          <a:prstGeom prst="rect">
                            <a:avLst/>
                          </a:prstGeom>
                        </pic:spPr>
                      </pic:pic>
                      <pic:pic xmlns:pic="http://schemas.openxmlformats.org/drawingml/2006/picture">
                        <pic:nvPicPr>
                          <pic:cNvPr id="80" name="Image 80"/>
                          <pic:cNvPicPr/>
                        </pic:nvPicPr>
                        <pic:blipFill>
                          <a:blip r:embed="rId8" cstate="print"/>
                          <a:stretch>
                            <a:fillRect/>
                          </a:stretch>
                        </pic:blipFill>
                        <pic:spPr>
                          <a:xfrm>
                            <a:off x="0" y="0"/>
                            <a:ext cx="6837678" cy="68376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DC1EE7" id="Group 78" o:spid="_x0000_s1026" style="position:absolute;margin-left:28.35pt;margin-top:52.15pt;width:538.4pt;height:538.4pt;z-index:251644416;mso-wrap-distance-left:0;mso-wrap-distance-right:0;mso-position-horizontal-relative:page;mso-width-relative:margin;mso-height-relative:margin"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">
                <v:shape id="Image 79" o:spid="_x0000_s1027" type="#_x0000_t75" style="position:absolute;left:7812;top:21408;width:51626;height:2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">
                  <v:imagedata r:id="rId55" o:title=""/>
                </v:shape>
                <v:shape id="Image 80"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">
                  <v:imagedata r:id="rId37" o:title=""/>
                </v:shape>
                <w10:wrap anchorx="page"/>
              </v:group>
            </w:pict>
          </mc:Fallback>
        </mc:AlternateContent>
      </w:r>
      <w:r w:rsidRPr="006D3E9A">
        <w:rPr>
          <w:rFonts w:eastAsia="標楷體"/>
        </w:rPr>
        <w:t>Docker images are modulated templates that could be used to produce container instances</w:t>
      </w:r>
      <w:r w:rsidRPr="006D3E9A">
        <w:rPr>
          <w:rFonts w:eastAsia="標楷體"/>
          <w:spacing w:val="-7"/>
        </w:rPr>
        <w:t xml:space="preserve"> </w:t>
      </w:r>
      <w:r w:rsidRPr="006D3E9A">
        <w:rPr>
          <w:rFonts w:eastAsia="標楷體"/>
        </w:rPr>
        <w:t>repetitively</w:t>
      </w:r>
      <w:r w:rsidRPr="006D3E9A">
        <w:rPr>
          <w:rFonts w:eastAsia="標楷體"/>
          <w:spacing w:val="-7"/>
        </w:rPr>
        <w:t xml:space="preserve"> </w:t>
      </w:r>
      <w:r w:rsidRPr="006D3E9A">
        <w:rPr>
          <w:rFonts w:eastAsia="標楷體"/>
        </w:rPr>
        <w:t>in</w:t>
      </w:r>
      <w:r w:rsidRPr="006D3E9A">
        <w:rPr>
          <w:rFonts w:eastAsia="標楷體"/>
          <w:spacing w:val="-7"/>
        </w:rPr>
        <w:t xml:space="preserve"> </w:t>
      </w:r>
      <w:r w:rsidRPr="006D3E9A">
        <w:rPr>
          <w:rFonts w:eastAsia="標楷體"/>
        </w:rPr>
        <w:t>no</w:t>
      </w:r>
      <w:r w:rsidRPr="006D3E9A">
        <w:rPr>
          <w:rFonts w:eastAsia="標楷體"/>
          <w:spacing w:val="-7"/>
        </w:rPr>
        <w:t xml:space="preserve"> </w:t>
      </w:r>
      <w:r w:rsidRPr="006D3E9A">
        <w:rPr>
          <w:rFonts w:eastAsia="標楷體"/>
        </w:rPr>
        <w:t>time.</w:t>
      </w:r>
      <w:r w:rsidRPr="006D3E9A">
        <w:rPr>
          <w:rFonts w:eastAsia="標楷體"/>
          <w:spacing w:val="-7"/>
        </w:rPr>
        <w:t xml:space="preserve"> </w:t>
      </w:r>
      <w:r w:rsidRPr="006D3E9A">
        <w:rPr>
          <w:rFonts w:eastAsia="標楷體"/>
        </w:rPr>
        <w:t>For</w:t>
      </w:r>
      <w:r w:rsidRPr="006D3E9A">
        <w:rPr>
          <w:rFonts w:eastAsia="標楷體"/>
          <w:spacing w:val="-7"/>
        </w:rPr>
        <w:t xml:space="preserve"> </w:t>
      </w:r>
      <w:r w:rsidRPr="006D3E9A">
        <w:rPr>
          <w:rFonts w:eastAsia="標楷體"/>
        </w:rPr>
        <w:t>example,</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docker</w:t>
      </w:r>
      <w:r w:rsidRPr="006D3E9A">
        <w:rPr>
          <w:rFonts w:eastAsia="標楷體"/>
          <w:spacing w:val="-7"/>
        </w:rPr>
        <w:t xml:space="preserve"> </w:t>
      </w:r>
      <w:r w:rsidRPr="006D3E9A">
        <w:rPr>
          <w:rFonts w:eastAsia="標楷體"/>
        </w:rPr>
        <w:t>image</w:t>
      </w:r>
      <w:r w:rsidRPr="006D3E9A">
        <w:rPr>
          <w:rFonts w:eastAsia="標楷體"/>
          <w:spacing w:val="-7"/>
        </w:rPr>
        <w:t xml:space="preserve"> </w:t>
      </w:r>
      <w:r w:rsidRPr="006D3E9A">
        <w:rPr>
          <w:rFonts w:eastAsia="標楷體"/>
        </w:rPr>
        <w:t>could</w:t>
      </w:r>
      <w:r w:rsidRPr="006D3E9A">
        <w:rPr>
          <w:rFonts w:eastAsia="標楷體"/>
          <w:spacing w:val="-7"/>
        </w:rPr>
        <w:t xml:space="preserve"> </w:t>
      </w:r>
      <w:r w:rsidRPr="006D3E9A">
        <w:rPr>
          <w:rFonts w:eastAsia="標楷體"/>
        </w:rPr>
        <w:t>contain</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MySQL service, a Zabbix monitoring service, or an Ubuntu operating system.</w:t>
      </w:r>
    </w:p>
    <w:p w14:paraId="0CA72B80" w14:textId="2F366B34" w:rsidR="005833E1" w:rsidRPr="006D3E9A" w:rsidRDefault="00000000">
      <w:pPr>
        <w:pStyle w:val="a3"/>
        <w:spacing w:line="480" w:lineRule="auto"/>
        <w:ind w:left="1335" w:right="1336" w:firstLine="482"/>
        <w:jc w:val="both"/>
        <w:rPr>
          <w:rFonts w:eastAsia="標楷體"/>
        </w:rPr>
      </w:pPr>
      <w:r w:rsidRPr="006D3E9A">
        <w:rPr>
          <w:rFonts w:eastAsia="標楷體"/>
        </w:rPr>
        <w:t>On</w:t>
      </w:r>
      <w:r w:rsidRPr="006D3E9A">
        <w:rPr>
          <w:rFonts w:eastAsia="標楷體"/>
          <w:spacing w:val="-15"/>
        </w:rPr>
        <w:t xml:space="preserve"> </w:t>
      </w:r>
      <w:r w:rsidRPr="006D3E9A">
        <w:rPr>
          <w:rFonts w:eastAsia="標楷體"/>
        </w:rPr>
        <w:t>top</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well-composed</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which</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ready</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open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public, people</w:t>
      </w:r>
      <w:r w:rsidRPr="006D3E9A">
        <w:rPr>
          <w:rFonts w:eastAsia="標楷體"/>
          <w:spacing w:val="-7"/>
        </w:rPr>
        <w:t xml:space="preserve"> </w:t>
      </w:r>
      <w:r w:rsidRPr="006D3E9A">
        <w:rPr>
          <w:rFonts w:eastAsia="標楷體"/>
        </w:rPr>
        <w:t>could</w:t>
      </w:r>
      <w:r w:rsidRPr="006D3E9A">
        <w:rPr>
          <w:rFonts w:eastAsia="標楷體"/>
          <w:spacing w:val="-7"/>
        </w:rPr>
        <w:t xml:space="preserve"> </w:t>
      </w:r>
      <w:r w:rsidRPr="006D3E9A">
        <w:rPr>
          <w:rFonts w:eastAsia="標楷體"/>
        </w:rPr>
        <w:t>also</w:t>
      </w:r>
      <w:r w:rsidRPr="006D3E9A">
        <w:rPr>
          <w:rFonts w:eastAsia="標楷體"/>
          <w:spacing w:val="-7"/>
        </w:rPr>
        <w:t xml:space="preserve"> </w:t>
      </w:r>
      <w:r w:rsidRPr="006D3E9A">
        <w:rPr>
          <w:rFonts w:eastAsia="標楷體"/>
        </w:rPr>
        <w:t>easily</w:t>
      </w:r>
      <w:r w:rsidRPr="006D3E9A">
        <w:rPr>
          <w:rFonts w:eastAsia="標楷體"/>
          <w:spacing w:val="-7"/>
        </w:rPr>
        <w:t xml:space="preserve"> </w:t>
      </w:r>
      <w:r w:rsidRPr="006D3E9A">
        <w:rPr>
          <w:rFonts w:eastAsia="標楷體"/>
        </w:rPr>
        <w:t>compose</w:t>
      </w:r>
      <w:r w:rsidRPr="006D3E9A">
        <w:rPr>
          <w:rFonts w:eastAsia="標楷體"/>
          <w:spacing w:val="-7"/>
        </w:rPr>
        <w:t xml:space="preserve"> </w:t>
      </w:r>
      <w:r w:rsidRPr="006D3E9A">
        <w:rPr>
          <w:rFonts w:eastAsia="標楷體"/>
        </w:rPr>
        <w:t>their</w:t>
      </w:r>
      <w:r w:rsidRPr="006D3E9A">
        <w:rPr>
          <w:rFonts w:eastAsia="標楷體"/>
          <w:spacing w:val="-7"/>
        </w:rPr>
        <w:t xml:space="preserve"> </w:t>
      </w:r>
      <w:r w:rsidRPr="006D3E9A">
        <w:rPr>
          <w:rFonts w:eastAsia="標楷體"/>
        </w:rPr>
        <w:t>own</w:t>
      </w:r>
      <w:r w:rsidRPr="006D3E9A">
        <w:rPr>
          <w:rFonts w:eastAsia="標楷體"/>
          <w:spacing w:val="-7"/>
        </w:rPr>
        <w:t xml:space="preserve"> </w:t>
      </w:r>
      <w:r w:rsidRPr="006D3E9A">
        <w:rPr>
          <w:rFonts w:eastAsia="標楷體"/>
        </w:rPr>
        <w:t>docker</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stack</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images</w:t>
      </w:r>
      <w:r w:rsidRPr="006D3E9A">
        <w:rPr>
          <w:rFonts w:eastAsia="標楷體"/>
          <w:spacing w:val="-7"/>
        </w:rPr>
        <w:t xml:space="preserve"> </w:t>
      </w:r>
      <w:r w:rsidRPr="006D3E9A">
        <w:rPr>
          <w:rFonts w:eastAsia="標楷體"/>
        </w:rPr>
        <w:t>they</w:t>
      </w:r>
      <w:r w:rsidRPr="006D3E9A">
        <w:rPr>
          <w:rFonts w:eastAsia="標楷體"/>
          <w:spacing w:val="-7"/>
        </w:rPr>
        <w:t xml:space="preserve"> </w:t>
      </w:r>
      <w:r w:rsidRPr="006D3E9A">
        <w:rPr>
          <w:rFonts w:eastAsia="標楷體"/>
        </w:rPr>
        <w:t>want</w:t>
      </w:r>
      <w:r w:rsidRPr="006D3E9A">
        <w:rPr>
          <w:rFonts w:eastAsia="標楷體"/>
          <w:spacing w:val="-7"/>
        </w:rPr>
        <w:t xml:space="preserve"> </w:t>
      </w:r>
      <w:r w:rsidRPr="006D3E9A">
        <w:rPr>
          <w:rFonts w:eastAsia="標楷體"/>
        </w:rPr>
        <w:t>to run. Another important point to notice about docker image is that it is a read-only file. Any</w:t>
      </w:r>
      <w:r w:rsidRPr="006D3E9A">
        <w:rPr>
          <w:rFonts w:eastAsia="標楷體"/>
          <w:spacing w:val="-10"/>
        </w:rPr>
        <w:t xml:space="preserve"> </w:t>
      </w:r>
      <w:r w:rsidRPr="006D3E9A">
        <w:rPr>
          <w:rFonts w:eastAsia="標楷體"/>
        </w:rPr>
        <w:t>changes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container</w:t>
      </w:r>
      <w:r w:rsidRPr="006D3E9A">
        <w:rPr>
          <w:rFonts w:eastAsia="標楷體"/>
          <w:spacing w:val="-7"/>
        </w:rPr>
        <w:t xml:space="preserve"> </w:t>
      </w:r>
      <w:r w:rsidRPr="006D3E9A">
        <w:rPr>
          <w:rFonts w:eastAsia="標楷體"/>
        </w:rPr>
        <w:t>instance</w:t>
      </w:r>
      <w:r w:rsidRPr="006D3E9A">
        <w:rPr>
          <w:rFonts w:eastAsia="標楷體"/>
          <w:spacing w:val="-8"/>
        </w:rPr>
        <w:t xml:space="preserve"> </w:t>
      </w:r>
      <w:r w:rsidRPr="006D3E9A">
        <w:rPr>
          <w:rFonts w:eastAsia="標楷體"/>
        </w:rPr>
        <w:t>will</w:t>
      </w:r>
      <w:r w:rsidRPr="006D3E9A">
        <w:rPr>
          <w:rFonts w:eastAsia="標楷體"/>
          <w:spacing w:val="-7"/>
        </w:rPr>
        <w:t xml:space="preserve"> </w:t>
      </w:r>
      <w:r w:rsidRPr="006D3E9A">
        <w:rPr>
          <w:rFonts w:eastAsia="標楷體"/>
        </w:rPr>
        <w:t>be</w:t>
      </w:r>
      <w:r w:rsidRPr="006D3E9A">
        <w:rPr>
          <w:rFonts w:eastAsia="標楷體"/>
          <w:spacing w:val="-7"/>
        </w:rPr>
        <w:t xml:space="preserve"> </w:t>
      </w:r>
      <w:r w:rsidRPr="006D3E9A">
        <w:rPr>
          <w:rFonts w:eastAsia="標楷體"/>
        </w:rPr>
        <w:t>saved</w:t>
      </w:r>
      <w:r w:rsidRPr="006D3E9A">
        <w:rPr>
          <w:rFonts w:eastAsia="標楷體"/>
          <w:spacing w:val="-7"/>
        </w:rPr>
        <w:t xml:space="preserve"> </w:t>
      </w:r>
      <w:r w:rsidRPr="006D3E9A">
        <w:rPr>
          <w:rFonts w:eastAsia="標楷體"/>
        </w:rPr>
        <w:t>as</w:t>
      </w:r>
      <w:r w:rsidRPr="006D3E9A">
        <w:rPr>
          <w:rFonts w:eastAsia="標楷體"/>
          <w:spacing w:val="-7"/>
        </w:rPr>
        <w:t xml:space="preserve"> </w:t>
      </w:r>
      <w:r w:rsidRPr="006D3E9A">
        <w:rPr>
          <w:rFonts w:eastAsia="標楷體"/>
        </w:rPr>
        <w:t>an</w:t>
      </w:r>
      <w:r w:rsidRPr="006D3E9A">
        <w:rPr>
          <w:rFonts w:eastAsia="標楷體"/>
          <w:spacing w:val="-8"/>
        </w:rPr>
        <w:t xml:space="preserve"> </w:t>
      </w:r>
      <w:r w:rsidRPr="006D3E9A">
        <w:rPr>
          <w:rFonts w:eastAsia="標楷體"/>
        </w:rPr>
        <w:t>ephemeral</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top</w:t>
      </w:r>
      <w:r w:rsidRPr="006D3E9A">
        <w:rPr>
          <w:rFonts w:eastAsia="標楷體"/>
          <w:spacing w:val="-7"/>
        </w:rPr>
        <w:t xml:space="preserve"> </w:t>
      </w:r>
      <w:r w:rsidRPr="006D3E9A">
        <w:rPr>
          <w:rFonts w:eastAsia="標楷體"/>
          <w:spacing w:val="-2"/>
        </w:rPr>
        <w:t>layer.</w:t>
      </w:r>
    </w:p>
    <w:p w14:paraId="043C78BD" w14:textId="77777777" w:rsidR="005833E1" w:rsidRPr="006D3E9A" w:rsidRDefault="005833E1">
      <w:pPr>
        <w:pStyle w:val="a3"/>
        <w:rPr>
          <w:rFonts w:eastAsia="標楷體"/>
        </w:rPr>
      </w:pPr>
    </w:p>
    <w:p w14:paraId="1EF096B8" w14:textId="77777777" w:rsidR="005833E1" w:rsidRPr="006D3E9A" w:rsidRDefault="005833E1">
      <w:pPr>
        <w:pStyle w:val="a3"/>
        <w:rPr>
          <w:rFonts w:eastAsia="標楷體"/>
        </w:rPr>
      </w:pPr>
    </w:p>
    <w:p w14:paraId="0ED2E331" w14:textId="77777777" w:rsidR="005833E1" w:rsidRPr="006D3E9A" w:rsidRDefault="005833E1">
      <w:pPr>
        <w:pStyle w:val="a3"/>
        <w:rPr>
          <w:rFonts w:eastAsia="標楷體"/>
        </w:rPr>
      </w:pPr>
    </w:p>
    <w:p w14:paraId="4B629A2E" w14:textId="77777777" w:rsidR="005833E1" w:rsidRPr="006D3E9A" w:rsidRDefault="005833E1">
      <w:pPr>
        <w:pStyle w:val="a3"/>
        <w:rPr>
          <w:rFonts w:eastAsia="標楷體"/>
        </w:rPr>
      </w:pPr>
    </w:p>
    <w:p w14:paraId="20C1A636" w14:textId="77777777" w:rsidR="005833E1" w:rsidRPr="006D3E9A" w:rsidRDefault="005833E1">
      <w:pPr>
        <w:pStyle w:val="a3"/>
        <w:rPr>
          <w:rFonts w:eastAsia="標楷體"/>
        </w:rPr>
      </w:pPr>
    </w:p>
    <w:p w14:paraId="401234BE" w14:textId="77777777" w:rsidR="005833E1" w:rsidRPr="006D3E9A" w:rsidRDefault="005833E1">
      <w:pPr>
        <w:pStyle w:val="a3"/>
        <w:rPr>
          <w:rFonts w:eastAsia="標楷體"/>
        </w:rPr>
      </w:pPr>
    </w:p>
    <w:p w14:paraId="157E2FAC" w14:textId="77777777" w:rsidR="005833E1" w:rsidRPr="006D3E9A" w:rsidRDefault="005833E1">
      <w:pPr>
        <w:pStyle w:val="a3"/>
        <w:rPr>
          <w:rFonts w:eastAsia="標楷體"/>
        </w:rPr>
      </w:pPr>
    </w:p>
    <w:p w14:paraId="24F79A60" w14:textId="77777777" w:rsidR="005833E1" w:rsidRPr="006D3E9A" w:rsidRDefault="005833E1">
      <w:pPr>
        <w:pStyle w:val="a3"/>
        <w:rPr>
          <w:rFonts w:eastAsia="標楷體"/>
        </w:rPr>
      </w:pPr>
    </w:p>
    <w:p w14:paraId="49EA13E4" w14:textId="77777777" w:rsidR="005833E1" w:rsidRPr="006D3E9A" w:rsidRDefault="005833E1">
      <w:pPr>
        <w:pStyle w:val="a3"/>
        <w:rPr>
          <w:rFonts w:eastAsia="標楷體"/>
        </w:rPr>
      </w:pPr>
    </w:p>
    <w:p w14:paraId="3409E274" w14:textId="77777777" w:rsidR="005833E1" w:rsidRPr="006D3E9A" w:rsidRDefault="005833E1">
      <w:pPr>
        <w:pStyle w:val="a3"/>
        <w:rPr>
          <w:rFonts w:eastAsia="標楷體"/>
        </w:rPr>
      </w:pPr>
    </w:p>
    <w:p w14:paraId="7A4140B2" w14:textId="77777777" w:rsidR="005833E1" w:rsidRPr="006D3E9A" w:rsidRDefault="005833E1">
      <w:pPr>
        <w:pStyle w:val="a3"/>
        <w:rPr>
          <w:rFonts w:eastAsia="標楷體"/>
        </w:rPr>
      </w:pPr>
    </w:p>
    <w:p w14:paraId="345BF496" w14:textId="77777777" w:rsidR="005833E1" w:rsidRPr="006D3E9A" w:rsidRDefault="005833E1">
      <w:pPr>
        <w:pStyle w:val="a3"/>
        <w:rPr>
          <w:rFonts w:eastAsia="標楷體"/>
        </w:rPr>
      </w:pPr>
    </w:p>
    <w:p w14:paraId="46C2E526" w14:textId="77777777" w:rsidR="005833E1" w:rsidRPr="006D3E9A" w:rsidRDefault="005833E1">
      <w:pPr>
        <w:pStyle w:val="a3"/>
        <w:rPr>
          <w:rFonts w:eastAsia="標楷體"/>
        </w:rPr>
      </w:pPr>
    </w:p>
    <w:p w14:paraId="3DDDC7A9" w14:textId="77777777" w:rsidR="005833E1" w:rsidRPr="006D3E9A" w:rsidRDefault="005833E1">
      <w:pPr>
        <w:pStyle w:val="a3"/>
        <w:rPr>
          <w:rFonts w:eastAsia="標楷體"/>
        </w:rPr>
      </w:pPr>
    </w:p>
    <w:p w14:paraId="0041649B" w14:textId="77777777" w:rsidR="005833E1" w:rsidRPr="006D3E9A" w:rsidRDefault="005833E1">
      <w:pPr>
        <w:pStyle w:val="a3"/>
        <w:rPr>
          <w:rFonts w:eastAsia="標楷體"/>
        </w:rPr>
      </w:pPr>
    </w:p>
    <w:p w14:paraId="67BD495A" w14:textId="77777777" w:rsidR="005833E1" w:rsidRPr="006D3E9A" w:rsidRDefault="005833E1">
      <w:pPr>
        <w:pStyle w:val="a3"/>
        <w:rPr>
          <w:rFonts w:eastAsia="標楷體"/>
        </w:rPr>
      </w:pPr>
    </w:p>
    <w:p w14:paraId="63B3E0A1" w14:textId="77777777" w:rsidR="005833E1" w:rsidRPr="006D3E9A" w:rsidRDefault="005833E1">
      <w:pPr>
        <w:pStyle w:val="a3"/>
        <w:rPr>
          <w:rFonts w:eastAsia="標楷體"/>
        </w:rPr>
      </w:pPr>
    </w:p>
    <w:p w14:paraId="06BD6E0A" w14:textId="77777777" w:rsidR="005833E1" w:rsidRPr="006D3E9A" w:rsidRDefault="005833E1">
      <w:pPr>
        <w:pStyle w:val="a3"/>
        <w:spacing w:before="92"/>
        <w:rPr>
          <w:rFonts w:eastAsia="標楷體"/>
        </w:rPr>
      </w:pPr>
    </w:p>
    <w:p w14:paraId="2C33182D" w14:textId="52899363" w:rsidR="005833E1" w:rsidRPr="006D3E9A" w:rsidRDefault="004379D4">
      <w:pPr>
        <w:pStyle w:val="a3"/>
        <w:ind w:left="408" w:right="408"/>
        <w:jc w:val="center"/>
        <w:rPr>
          <w:rFonts w:eastAsia="標楷體"/>
        </w:rPr>
      </w:pPr>
      <w:ins w:id="362" w:author="190498 lily" w:date="2023-11-22T16:39:00Z">
        <w:r>
          <w:rPr>
            <w:rFonts w:eastAsia="標楷體"/>
            <w:i/>
            <w:iCs/>
          </w:rPr>
          <w:t>Figure 2.6</w:t>
        </w:r>
      </w:ins>
      <w:del w:id="363" w:author="190498 lily" w:date="2023-11-22T16:39:00Z">
        <w:r w:rsidRPr="006D3E9A" w:rsidDel="004379D4">
          <w:rPr>
            <w:rFonts w:eastAsia="標楷體"/>
          </w:rPr>
          <w:delText>Figure</w:delText>
        </w:r>
        <w:r w:rsidRPr="006D3E9A" w:rsidDel="004379D4">
          <w:rPr>
            <w:rFonts w:eastAsia="標楷體"/>
            <w:spacing w:val="-6"/>
          </w:rPr>
          <w:delText xml:space="preserve"> </w:delText>
        </w:r>
        <w:r w:rsidRPr="006D3E9A" w:rsidDel="004379D4">
          <w:rPr>
            <w:rFonts w:eastAsia="標楷體"/>
          </w:rPr>
          <w:delText>7:</w:delText>
        </w:r>
      </w:del>
      <w:r w:rsidRPr="006D3E9A">
        <w:rPr>
          <w:rFonts w:eastAsia="標楷體"/>
          <w:spacing w:val="-2"/>
        </w:rPr>
        <w:t xml:space="preserve"> </w:t>
      </w:r>
      <w:r w:rsidRPr="006D3E9A">
        <w:rPr>
          <w:rFonts w:eastAsia="標楷體"/>
        </w:rPr>
        <w:t>Relations</w:t>
      </w:r>
      <w:r w:rsidRPr="006D3E9A">
        <w:rPr>
          <w:rFonts w:eastAsia="標楷體"/>
          <w:spacing w:val="-2"/>
        </w:rPr>
        <w:t xml:space="preserve"> </w:t>
      </w:r>
      <w:r w:rsidRPr="006D3E9A">
        <w:rPr>
          <w:rFonts w:eastAsia="標楷體"/>
        </w:rPr>
        <w:t>between</w:t>
      </w:r>
      <w:r w:rsidRPr="006D3E9A">
        <w:rPr>
          <w:rFonts w:eastAsia="標楷體"/>
          <w:spacing w:val="-2"/>
        </w:rPr>
        <w:t xml:space="preserve"> </w:t>
      </w:r>
      <w:r w:rsidRPr="006D3E9A">
        <w:rPr>
          <w:rFonts w:eastAsia="標楷體"/>
        </w:rPr>
        <w:t>Images,</w:t>
      </w:r>
      <w:r w:rsidRPr="006D3E9A">
        <w:rPr>
          <w:rFonts w:eastAsia="標楷體"/>
          <w:spacing w:val="-2"/>
        </w:rPr>
        <w:t xml:space="preserve"> </w:t>
      </w:r>
      <w:r w:rsidRPr="006D3E9A">
        <w:rPr>
          <w:rFonts w:eastAsia="標楷體"/>
        </w:rPr>
        <w:t>Registries,</w:t>
      </w:r>
      <w:r w:rsidRPr="006D3E9A">
        <w:rPr>
          <w:rFonts w:eastAsia="標楷體"/>
          <w:spacing w:val="-2"/>
        </w:rPr>
        <w:t xml:space="preserve"> </w:t>
      </w:r>
      <w:r w:rsidRPr="006D3E9A">
        <w:rPr>
          <w:rFonts w:eastAsia="標楷體"/>
        </w:rPr>
        <w:t>and</w:t>
      </w:r>
      <w:r w:rsidRPr="006D3E9A">
        <w:rPr>
          <w:rFonts w:eastAsia="標楷體"/>
          <w:spacing w:val="-2"/>
        </w:rPr>
        <w:t xml:space="preserve"> </w:t>
      </w:r>
      <w:r w:rsidRPr="006D3E9A">
        <w:rPr>
          <w:rFonts w:eastAsia="標楷體"/>
        </w:rPr>
        <w:t>Docker</w:t>
      </w:r>
      <w:r w:rsidRPr="006D3E9A">
        <w:rPr>
          <w:rFonts w:eastAsia="標楷體"/>
          <w:spacing w:val="-2"/>
        </w:rPr>
        <w:t xml:space="preserve"> Files</w:t>
      </w:r>
      <w:r w:rsidRPr="006D3E9A">
        <w:rPr>
          <w:rFonts w:eastAsia="標楷體"/>
          <w:spacing w:val="-2"/>
          <w:vertAlign w:val="superscript"/>
        </w:rPr>
        <w:t>4</w:t>
      </w:r>
    </w:p>
    <w:p w14:paraId="3F334612" w14:textId="77777777" w:rsidR="005833E1" w:rsidRPr="006D3E9A" w:rsidRDefault="005833E1">
      <w:pPr>
        <w:pStyle w:val="a3"/>
        <w:rPr>
          <w:rFonts w:eastAsia="標楷體"/>
          <w:sz w:val="20"/>
        </w:rPr>
      </w:pPr>
    </w:p>
    <w:p w14:paraId="2D140492" w14:textId="77777777" w:rsidR="005833E1" w:rsidRPr="006D3E9A" w:rsidRDefault="005833E1">
      <w:pPr>
        <w:pStyle w:val="a3"/>
        <w:rPr>
          <w:rFonts w:eastAsia="標楷體"/>
          <w:sz w:val="20"/>
        </w:rPr>
      </w:pPr>
    </w:p>
    <w:p w14:paraId="74001B52" w14:textId="77777777" w:rsidR="005833E1" w:rsidRPr="006D3E9A" w:rsidRDefault="005833E1">
      <w:pPr>
        <w:pStyle w:val="a3"/>
        <w:rPr>
          <w:rFonts w:eastAsia="標楷體"/>
          <w:sz w:val="20"/>
        </w:rPr>
      </w:pPr>
    </w:p>
    <w:p w14:paraId="4325012A" w14:textId="77777777" w:rsidR="005833E1" w:rsidRPr="006D3E9A" w:rsidRDefault="005833E1">
      <w:pPr>
        <w:pStyle w:val="a3"/>
        <w:rPr>
          <w:rFonts w:eastAsia="標楷體"/>
          <w:sz w:val="20"/>
        </w:rPr>
      </w:pPr>
    </w:p>
    <w:p w14:paraId="7DAA8324" w14:textId="77777777" w:rsidR="005833E1" w:rsidRPr="006D3E9A" w:rsidRDefault="005833E1">
      <w:pPr>
        <w:pStyle w:val="a3"/>
        <w:rPr>
          <w:rFonts w:eastAsia="標楷體"/>
          <w:sz w:val="20"/>
        </w:rPr>
      </w:pPr>
    </w:p>
    <w:p w14:paraId="117608F2" w14:textId="77777777" w:rsidR="005833E1" w:rsidRPr="006D3E9A" w:rsidRDefault="005833E1">
      <w:pPr>
        <w:pStyle w:val="a3"/>
        <w:rPr>
          <w:rFonts w:eastAsia="標楷體"/>
          <w:sz w:val="20"/>
        </w:rPr>
      </w:pPr>
    </w:p>
    <w:p w14:paraId="7841F1F8" w14:textId="77777777" w:rsidR="005833E1" w:rsidRPr="006D3E9A" w:rsidRDefault="005833E1">
      <w:pPr>
        <w:pStyle w:val="a3"/>
        <w:rPr>
          <w:rFonts w:eastAsia="標楷體"/>
          <w:sz w:val="20"/>
        </w:rPr>
      </w:pPr>
    </w:p>
    <w:p w14:paraId="14ECB0EE" w14:textId="77777777" w:rsidR="005833E1" w:rsidRPr="006D3E9A" w:rsidRDefault="005833E1">
      <w:pPr>
        <w:pStyle w:val="a3"/>
        <w:rPr>
          <w:rFonts w:eastAsia="標楷體"/>
          <w:sz w:val="20"/>
        </w:rPr>
      </w:pPr>
    </w:p>
    <w:p w14:paraId="574C5B6C" w14:textId="77777777" w:rsidR="005833E1" w:rsidRPr="006D3E9A" w:rsidRDefault="00000000">
      <w:pPr>
        <w:pStyle w:val="a3"/>
        <w:spacing w:before="53"/>
        <w:rPr>
          <w:rFonts w:eastAsia="標楷體"/>
          <w:sz w:val="20"/>
        </w:rPr>
      </w:pPr>
      <w:r w:rsidRPr="006D3E9A">
        <w:rPr>
          <w:rFonts w:eastAsia="標楷體"/>
          <w:noProof/>
        </w:rPr>
        <mc:AlternateContent>
          <mc:Choice Requires="wps">
            <w:drawing>
              <wp:anchor distT="0" distB="0" distL="0" distR="0" simplePos="0" relativeHeight="251694592" behindDoc="1" locked="0" layoutInCell="1" allowOverlap="1" wp14:anchorId="5D628B7F" wp14:editId="288E665F">
                <wp:simplePos x="0" y="0"/>
                <wp:positionH relativeFrom="page">
                  <wp:posOffset>1139952</wp:posOffset>
                </wp:positionH>
                <wp:positionV relativeFrom="paragraph">
                  <wp:posOffset>194940</wp:posOffset>
                </wp:positionV>
                <wp:extent cx="1828800" cy="635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B9D39B" id="Graphic 81" o:spid="_x0000_s1026" style="position:absolute;margin-left:89.75pt;margin-top:15.35pt;width:2in;height:.5pt;z-index:-251621888;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" path="m1828800,l,,,6095r1828800,l1828800,xe" fillcolor="black" stroked="f">
                <v:path arrowok="t"/>
                <w10:wrap type="topAndBottom" anchorx="page"/>
              </v:shape>
            </w:pict>
          </mc:Fallback>
        </mc:AlternateContent>
      </w:r>
    </w:p>
    <w:p w14:paraId="275C2A95" w14:textId="77777777" w:rsidR="005833E1" w:rsidRPr="006D3E9A" w:rsidRDefault="005833E1">
      <w:pPr>
        <w:pStyle w:val="a3"/>
        <w:spacing w:before="149"/>
        <w:rPr>
          <w:rFonts w:eastAsia="標楷體"/>
          <w:sz w:val="20"/>
        </w:rPr>
      </w:pPr>
    </w:p>
    <w:p w14:paraId="15DA62A2" w14:textId="77777777" w:rsidR="005833E1" w:rsidRPr="006D3E9A" w:rsidRDefault="00000000">
      <w:pPr>
        <w:ind w:left="1485"/>
        <w:rPr>
          <w:rFonts w:eastAsia="標楷體"/>
          <w:sz w:val="20"/>
        </w:rPr>
      </w:pPr>
      <w:r w:rsidRPr="006D3E9A">
        <w:rPr>
          <w:rFonts w:eastAsia="標楷體"/>
          <w:spacing w:val="-2"/>
          <w:sz w:val="20"/>
        </w:rPr>
        <w:t>by</w:t>
      </w:r>
      <w:r w:rsidRPr="006D3E9A">
        <w:rPr>
          <w:rFonts w:eastAsia="標楷體"/>
          <w:spacing w:val="3"/>
          <w:sz w:val="20"/>
        </w:rPr>
        <w:t xml:space="preserve"> </w:t>
      </w:r>
      <w:r w:rsidRPr="006D3E9A">
        <w:rPr>
          <w:rFonts w:eastAsia="標楷體"/>
          <w:spacing w:val="-2"/>
          <w:sz w:val="20"/>
        </w:rPr>
        <w:t>“Docker</w:t>
      </w:r>
      <w:r w:rsidRPr="006D3E9A">
        <w:rPr>
          <w:rFonts w:eastAsia="標楷體"/>
          <w:spacing w:val="5"/>
          <w:sz w:val="20"/>
        </w:rPr>
        <w:t xml:space="preserve"> </w:t>
      </w:r>
      <w:r w:rsidRPr="006D3E9A">
        <w:rPr>
          <w:rFonts w:eastAsia="標楷體"/>
          <w:spacing w:val="-2"/>
          <w:sz w:val="20"/>
        </w:rPr>
        <w:t>Inc.”,</w:t>
      </w:r>
      <w:r w:rsidRPr="006D3E9A">
        <w:rPr>
          <w:rFonts w:eastAsia="標楷體"/>
          <w:spacing w:val="7"/>
          <w:sz w:val="20"/>
        </w:rPr>
        <w:t xml:space="preserve"> </w:t>
      </w:r>
      <w:r w:rsidRPr="006D3E9A">
        <w:rPr>
          <w:rFonts w:eastAsia="標楷體"/>
          <w:spacing w:val="-2"/>
          <w:sz w:val="20"/>
        </w:rPr>
        <w:t>https://</w:t>
      </w:r>
      <w:hyperlink r:id="rId56">
        <w:r w:rsidRPr="006D3E9A">
          <w:rPr>
            <w:rFonts w:eastAsia="標楷體"/>
            <w:spacing w:val="-2"/>
            <w:sz w:val="20"/>
          </w:rPr>
          <w:t>www.docker.com/resources/what-container,</w:t>
        </w:r>
      </w:hyperlink>
      <w:r w:rsidRPr="006D3E9A">
        <w:rPr>
          <w:rFonts w:eastAsia="標楷體"/>
          <w:spacing w:val="5"/>
          <w:sz w:val="20"/>
        </w:rPr>
        <w:t xml:space="preserve"> </w:t>
      </w:r>
      <w:r w:rsidRPr="006D3E9A">
        <w:rPr>
          <w:rFonts w:eastAsia="標楷體"/>
          <w:spacing w:val="-2"/>
          <w:sz w:val="20"/>
        </w:rPr>
        <w:t>on</w:t>
      </w:r>
      <w:r w:rsidRPr="006D3E9A">
        <w:rPr>
          <w:rFonts w:eastAsia="標楷體"/>
          <w:spacing w:val="6"/>
          <w:sz w:val="20"/>
        </w:rPr>
        <w:t xml:space="preserve"> </w:t>
      </w:r>
      <w:r w:rsidRPr="006D3E9A">
        <w:rPr>
          <w:rFonts w:eastAsia="標楷體"/>
          <w:spacing w:val="-2"/>
          <w:sz w:val="20"/>
        </w:rPr>
        <w:t>6/14/2020.</w:t>
      </w:r>
    </w:p>
    <w:p w14:paraId="7606A5C8" w14:textId="77777777" w:rsidR="005833E1" w:rsidRPr="006D3E9A" w:rsidRDefault="00000000">
      <w:pPr>
        <w:tabs>
          <w:tab w:val="left" w:pos="3577"/>
        </w:tabs>
        <w:spacing w:before="155" w:line="367" w:lineRule="auto"/>
        <w:ind w:left="1485" w:right="1336" w:hanging="150"/>
        <w:rPr>
          <w:rFonts w:eastAsia="標楷體"/>
          <w:sz w:val="20"/>
        </w:rPr>
      </w:pPr>
      <w:r w:rsidRPr="006D3E9A">
        <w:rPr>
          <w:rFonts w:eastAsia="標楷體"/>
          <w:sz w:val="20"/>
          <w:vertAlign w:val="superscript"/>
        </w:rPr>
        <w:t>4</w:t>
      </w:r>
      <w:r w:rsidRPr="006D3E9A">
        <w:rPr>
          <w:rFonts w:eastAsia="標楷體"/>
          <w:spacing w:val="80"/>
          <w:sz w:val="20"/>
        </w:rPr>
        <w:t xml:space="preserve"> </w:t>
      </w:r>
      <w:r w:rsidRPr="006D3E9A">
        <w:rPr>
          <w:rFonts w:eastAsia="標楷體"/>
          <w:sz w:val="20"/>
        </w:rPr>
        <w:t>Adapted</w:t>
      </w:r>
      <w:r w:rsidRPr="006D3E9A">
        <w:rPr>
          <w:rFonts w:eastAsia="標楷體"/>
          <w:spacing w:val="40"/>
          <w:sz w:val="20"/>
        </w:rPr>
        <w:t xml:space="preserve"> </w:t>
      </w:r>
      <w:r w:rsidRPr="006D3E9A">
        <w:rPr>
          <w:rFonts w:eastAsia="標楷體"/>
          <w:sz w:val="20"/>
        </w:rPr>
        <w:t>from</w:t>
      </w:r>
      <w:r w:rsidRPr="006D3E9A">
        <w:rPr>
          <w:rFonts w:eastAsia="標楷體"/>
          <w:spacing w:val="40"/>
          <w:sz w:val="20"/>
        </w:rPr>
        <w:t xml:space="preserve"> </w:t>
      </w:r>
      <w:r w:rsidRPr="006D3E9A">
        <w:rPr>
          <w:rFonts w:eastAsia="標楷體"/>
          <w:sz w:val="20"/>
        </w:rPr>
        <w:t>“</w:t>
      </w:r>
      <w:r w:rsidRPr="006D3E9A">
        <w:rPr>
          <w:rFonts w:eastAsia="標楷體"/>
          <w:spacing w:val="-3"/>
          <w:sz w:val="20"/>
        </w:rPr>
        <w:t xml:space="preserve"> </w:t>
      </w:r>
      <w:proofErr w:type="spellStart"/>
      <w:r w:rsidRPr="006D3E9A">
        <w:rPr>
          <w:rFonts w:eastAsia="標楷體"/>
          <w:spacing w:val="31"/>
          <w:sz w:val="20"/>
        </w:rPr>
        <w:t>認</w:t>
      </w:r>
      <w:r w:rsidRPr="006D3E9A">
        <w:rPr>
          <w:rFonts w:eastAsia="標楷體"/>
          <w:sz w:val="20"/>
        </w:rPr>
        <w:t>識</w:t>
      </w:r>
      <w:proofErr w:type="spellEnd"/>
      <w:r w:rsidRPr="006D3E9A">
        <w:rPr>
          <w:rFonts w:eastAsia="標楷體"/>
          <w:sz w:val="20"/>
        </w:rPr>
        <w:tab/>
        <w:t>Docker.</w:t>
      </w:r>
      <w:r w:rsidRPr="006D3E9A">
        <w:rPr>
          <w:rFonts w:eastAsia="標楷體"/>
          <w:spacing w:val="80"/>
          <w:sz w:val="20"/>
        </w:rPr>
        <w:t xml:space="preserve"> </w:t>
      </w:r>
      <w:proofErr w:type="spellStart"/>
      <w:r w:rsidRPr="006D3E9A">
        <w:rPr>
          <w:rFonts w:eastAsia="標楷體"/>
          <w:spacing w:val="31"/>
          <w:sz w:val="20"/>
        </w:rPr>
        <w:t>高效能輕量級虛擬化工具</w:t>
      </w:r>
      <w:proofErr w:type="spellEnd"/>
      <w:r w:rsidRPr="006D3E9A">
        <w:rPr>
          <w:rFonts w:eastAsia="標楷體"/>
          <w:sz w:val="20"/>
        </w:rPr>
        <w:t>,”</w:t>
      </w:r>
      <w:r w:rsidRPr="006D3E9A">
        <w:rPr>
          <w:rFonts w:eastAsia="標楷體"/>
          <w:spacing w:val="40"/>
          <w:sz w:val="20"/>
        </w:rPr>
        <w:t xml:space="preserve"> </w:t>
      </w:r>
      <w:r w:rsidRPr="006D3E9A">
        <w:rPr>
          <w:rFonts w:eastAsia="標楷體"/>
          <w:sz w:val="20"/>
        </w:rPr>
        <w:t>by</w:t>
      </w:r>
      <w:r w:rsidRPr="006D3E9A">
        <w:rPr>
          <w:rFonts w:eastAsia="標楷體"/>
          <w:spacing w:val="40"/>
          <w:sz w:val="20"/>
        </w:rPr>
        <w:t xml:space="preserve"> </w:t>
      </w:r>
      <w:proofErr w:type="spellStart"/>
      <w:r w:rsidRPr="006D3E9A">
        <w:rPr>
          <w:rFonts w:eastAsia="標楷體"/>
          <w:spacing w:val="31"/>
          <w:sz w:val="20"/>
        </w:rPr>
        <w:t>黃冠融</w:t>
      </w:r>
      <w:proofErr w:type="spellEnd"/>
      <w:r w:rsidRPr="006D3E9A">
        <w:rPr>
          <w:rFonts w:eastAsia="標楷體"/>
          <w:sz w:val="20"/>
        </w:rPr>
        <w:t>,</w:t>
      </w:r>
      <w:r w:rsidRPr="006D3E9A">
        <w:rPr>
          <w:rFonts w:eastAsia="標楷體"/>
          <w:spacing w:val="40"/>
          <w:sz w:val="20"/>
        </w:rPr>
        <w:t xml:space="preserve"> </w:t>
      </w:r>
      <w:r w:rsidRPr="006D3E9A">
        <w:rPr>
          <w:rFonts w:eastAsia="標楷體"/>
          <w:sz w:val="20"/>
        </w:rPr>
        <w:t>May</w:t>
      </w:r>
      <w:r w:rsidRPr="006D3E9A">
        <w:rPr>
          <w:rFonts w:eastAsia="標楷體"/>
          <w:spacing w:val="40"/>
          <w:sz w:val="20"/>
        </w:rPr>
        <w:t xml:space="preserve"> </w:t>
      </w:r>
      <w:r w:rsidRPr="006D3E9A">
        <w:rPr>
          <w:rFonts w:eastAsia="標楷體"/>
          <w:sz w:val="20"/>
        </w:rPr>
        <w:t>23,</w:t>
      </w:r>
      <w:r w:rsidRPr="006D3E9A">
        <w:rPr>
          <w:rFonts w:eastAsia="標楷體"/>
          <w:spacing w:val="40"/>
          <w:sz w:val="20"/>
        </w:rPr>
        <w:t xml:space="preserve"> </w:t>
      </w:r>
      <w:r w:rsidRPr="006D3E9A">
        <w:rPr>
          <w:rFonts w:eastAsia="標楷體"/>
          <w:sz w:val="20"/>
        </w:rPr>
        <w:t>2020, https://mybaseball52.medium.com/meet-the-docker-7964506893a6, on 7/25/2020.</w:t>
      </w:r>
    </w:p>
    <w:p w14:paraId="7812EE0D"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0943676E" w14:textId="77777777" w:rsidR="005833E1" w:rsidRPr="006D3E9A" w:rsidRDefault="00000000">
      <w:pPr>
        <w:pStyle w:val="a4"/>
        <w:numPr>
          <w:ilvl w:val="2"/>
          <w:numId w:val="4"/>
        </w:numPr>
        <w:tabs>
          <w:tab w:val="left" w:pos="1875"/>
        </w:tabs>
        <w:spacing w:before="356"/>
        <w:rPr>
          <w:rFonts w:eastAsia="標楷體"/>
          <w:sz w:val="24"/>
        </w:rPr>
      </w:pPr>
      <w:r w:rsidRPr="006D3E9A">
        <w:rPr>
          <w:rFonts w:eastAsia="標楷體"/>
          <w:sz w:val="24"/>
        </w:rPr>
        <w:lastRenderedPageBreak/>
        <w:t>Docker</w:t>
      </w:r>
      <w:r w:rsidRPr="006D3E9A">
        <w:rPr>
          <w:rFonts w:eastAsia="標楷體"/>
          <w:spacing w:val="-2"/>
          <w:sz w:val="24"/>
        </w:rPr>
        <w:t xml:space="preserve"> Repository</w:t>
      </w:r>
    </w:p>
    <w:p w14:paraId="79E3A06D" w14:textId="77777777" w:rsidR="005833E1" w:rsidRPr="006D3E9A" w:rsidRDefault="005833E1">
      <w:pPr>
        <w:pStyle w:val="a3"/>
        <w:rPr>
          <w:rFonts w:eastAsia="標楷體"/>
        </w:rPr>
      </w:pPr>
    </w:p>
    <w:p w14:paraId="2C8E8204"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45440" behindDoc="0" locked="0" layoutInCell="1" allowOverlap="1" wp14:anchorId="79FA1F2D" wp14:editId="0B8B0B4B">
            <wp:simplePos x="0" y="0"/>
            <wp:positionH relativeFrom="page">
              <wp:posOffset>359806</wp:posOffset>
            </wp:positionH>
            <wp:positionV relativeFrom="paragraph">
              <wp:posOffset>662599</wp:posOffset>
            </wp:positionV>
            <wp:extent cx="6837678" cy="6837677"/>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Repositories are where the docker images are kept, which are stored in registries. Currently, the largest public docker registry is Docker Hub, which is really similar to </w:t>
      </w:r>
      <w:proofErr w:type="spellStart"/>
      <w:r w:rsidRPr="006D3E9A">
        <w:rPr>
          <w:rFonts w:eastAsia="標楷體"/>
          <w:spacing w:val="-2"/>
        </w:rPr>
        <w:t>Github</w:t>
      </w:r>
      <w:proofErr w:type="spellEnd"/>
      <w:r w:rsidRPr="006D3E9A">
        <w:rPr>
          <w:rFonts w:eastAsia="標楷體"/>
          <w:spacing w:val="-2"/>
        </w:rPr>
        <w:t>.</w:t>
      </w:r>
    </w:p>
    <w:p w14:paraId="721E963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To</w:t>
      </w:r>
      <w:r w:rsidRPr="006D3E9A">
        <w:rPr>
          <w:rFonts w:eastAsia="標楷體"/>
          <w:spacing w:val="-15"/>
        </w:rPr>
        <w:t xml:space="preserve"> </w:t>
      </w:r>
      <w:r w:rsidRPr="006D3E9A">
        <w:rPr>
          <w:rFonts w:eastAsia="標楷體"/>
        </w:rPr>
        <w:t>explain</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relations</w:t>
      </w:r>
      <w:r w:rsidRPr="006D3E9A">
        <w:rPr>
          <w:rFonts w:eastAsia="標楷體"/>
          <w:spacing w:val="-15"/>
        </w:rPr>
        <w:t xml:space="preserve"> </w:t>
      </w:r>
      <w:r w:rsidRPr="006D3E9A">
        <w:rPr>
          <w:rFonts w:eastAsia="標楷體"/>
        </w:rPr>
        <w:t>between</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repositories</w:t>
      </w:r>
      <w:r w:rsidRPr="006D3E9A">
        <w:rPr>
          <w:rFonts w:eastAsia="標楷體"/>
          <w:spacing w:val="-15"/>
        </w:rPr>
        <w:t xml:space="preserve"> </w:t>
      </w:r>
      <w:r w:rsidRPr="006D3E9A">
        <w:rPr>
          <w:rFonts w:eastAsia="標楷體"/>
        </w:rPr>
        <w:t>more</w:t>
      </w:r>
      <w:r w:rsidRPr="006D3E9A">
        <w:rPr>
          <w:rFonts w:eastAsia="標楷體"/>
          <w:spacing w:val="-15"/>
        </w:rPr>
        <w:t xml:space="preserve"> </w:t>
      </w:r>
      <w:r w:rsidRPr="006D3E9A">
        <w:rPr>
          <w:rFonts w:eastAsia="標楷體"/>
        </w:rPr>
        <w:t>clearly, we could see it as this example. Imagine we work at a bakery. Docker images are like cookie</w:t>
      </w:r>
      <w:r w:rsidRPr="006D3E9A">
        <w:rPr>
          <w:rFonts w:eastAsia="標楷體"/>
          <w:spacing w:val="-10"/>
        </w:rPr>
        <w:t xml:space="preserve"> </w:t>
      </w:r>
      <w:r w:rsidRPr="006D3E9A">
        <w:rPr>
          <w:rFonts w:eastAsia="標楷體"/>
        </w:rPr>
        <w:t>cutters,</w:t>
      </w:r>
      <w:r w:rsidRPr="006D3E9A">
        <w:rPr>
          <w:rFonts w:eastAsia="標楷體"/>
          <w:spacing w:val="-10"/>
        </w:rPr>
        <w:t xml:space="preserve"> </w:t>
      </w:r>
      <w:r w:rsidRPr="006D3E9A">
        <w:rPr>
          <w:rFonts w:eastAsia="標楷體"/>
        </w:rPr>
        <w:t>we</w:t>
      </w:r>
      <w:r w:rsidRPr="006D3E9A">
        <w:rPr>
          <w:rFonts w:eastAsia="標楷體"/>
          <w:spacing w:val="-10"/>
        </w:rPr>
        <w:t xml:space="preserve"> </w:t>
      </w:r>
      <w:r w:rsidRPr="006D3E9A">
        <w:rPr>
          <w:rFonts w:eastAsia="標楷體"/>
        </w:rPr>
        <w:t>cut</w:t>
      </w:r>
      <w:r w:rsidRPr="006D3E9A">
        <w:rPr>
          <w:rFonts w:eastAsia="標楷體"/>
          <w:spacing w:val="-10"/>
        </w:rPr>
        <w:t xml:space="preserve"> </w:t>
      </w:r>
      <w:r w:rsidRPr="006D3E9A">
        <w:rPr>
          <w:rFonts w:eastAsia="標楷體"/>
        </w:rPr>
        <w:t>(create</w:t>
      </w:r>
      <w:r w:rsidRPr="006D3E9A">
        <w:rPr>
          <w:rFonts w:eastAsia="標楷體"/>
          <w:spacing w:val="-10"/>
        </w:rPr>
        <w:t xml:space="preserve"> </w:t>
      </w:r>
      <w:r w:rsidRPr="006D3E9A">
        <w:rPr>
          <w:rFonts w:eastAsia="標楷體"/>
        </w:rPr>
        <w:t>container</w:t>
      </w:r>
      <w:r w:rsidRPr="006D3E9A">
        <w:rPr>
          <w:rFonts w:eastAsia="標楷體"/>
          <w:spacing w:val="-10"/>
        </w:rPr>
        <w:t xml:space="preserve"> </w:t>
      </w:r>
      <w:r w:rsidRPr="006D3E9A">
        <w:rPr>
          <w:rFonts w:eastAsia="標楷體"/>
        </w:rPr>
        <w:t>instances)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bake</w:t>
      </w:r>
      <w:r w:rsidRPr="006D3E9A">
        <w:rPr>
          <w:rFonts w:eastAsia="標楷體"/>
          <w:spacing w:val="-11"/>
        </w:rPr>
        <w:t xml:space="preserve"> </w:t>
      </w:r>
      <w:r w:rsidRPr="006D3E9A">
        <w:rPr>
          <w:rFonts w:eastAsia="標楷體"/>
        </w:rPr>
        <w:t>(ephemeral</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dough</w:t>
      </w:r>
      <w:r w:rsidRPr="006D3E9A">
        <w:rPr>
          <w:rFonts w:eastAsia="標楷體"/>
          <w:spacing w:val="-10"/>
        </w:rPr>
        <w:t xml:space="preserve"> </w:t>
      </w:r>
      <w:r w:rsidRPr="006D3E9A">
        <w:rPr>
          <w:rFonts w:eastAsia="標楷體"/>
        </w:rPr>
        <w:t>into cookies</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Last</w:t>
      </w:r>
      <w:r w:rsidRPr="006D3E9A">
        <w:rPr>
          <w:rFonts w:eastAsia="標楷體"/>
          <w:spacing w:val="-15"/>
        </w:rPr>
        <w:t xml:space="preserve"> </w:t>
      </w:r>
      <w:r w:rsidRPr="006D3E9A">
        <w:rPr>
          <w:rFonts w:eastAsia="標楷體"/>
        </w:rPr>
        <w:t>but</w:t>
      </w:r>
      <w:r w:rsidRPr="006D3E9A">
        <w:rPr>
          <w:rFonts w:eastAsia="標楷體"/>
          <w:spacing w:val="-15"/>
        </w:rPr>
        <w:t xml:space="preserve"> </w:t>
      </w:r>
      <w:r w:rsidRPr="006D3E9A">
        <w:rPr>
          <w:rFonts w:eastAsia="標楷體"/>
        </w:rPr>
        <w:t>not</w:t>
      </w:r>
      <w:r w:rsidRPr="006D3E9A">
        <w:rPr>
          <w:rFonts w:eastAsia="標楷體"/>
          <w:spacing w:val="-15"/>
        </w:rPr>
        <w:t xml:space="preserve"> </w:t>
      </w:r>
      <w:r w:rsidRPr="006D3E9A">
        <w:rPr>
          <w:rFonts w:eastAsia="標楷體"/>
        </w:rPr>
        <w:t>least,</w:t>
      </w:r>
      <w:r w:rsidRPr="006D3E9A">
        <w:rPr>
          <w:rFonts w:eastAsia="標楷體"/>
          <w:spacing w:val="-15"/>
        </w:rPr>
        <w:t xml:space="preserve"> </w:t>
      </w:r>
      <w:r w:rsidRPr="006D3E9A">
        <w:rPr>
          <w:rFonts w:eastAsia="標楷體"/>
        </w:rPr>
        <w:t>we</w:t>
      </w:r>
      <w:r w:rsidRPr="006D3E9A">
        <w:rPr>
          <w:rFonts w:eastAsia="標楷體"/>
          <w:spacing w:val="-15"/>
        </w:rPr>
        <w:t xml:space="preserve"> </w:t>
      </w:r>
      <w:r w:rsidRPr="006D3E9A">
        <w:rPr>
          <w:rFonts w:eastAsia="標楷體"/>
        </w:rPr>
        <w:t>store</w:t>
      </w:r>
      <w:r w:rsidRPr="006D3E9A">
        <w:rPr>
          <w:rFonts w:eastAsia="標楷體"/>
          <w:spacing w:val="-15"/>
        </w:rPr>
        <w:t xml:space="preserve"> </w:t>
      </w:r>
      <w:r w:rsidRPr="006D3E9A">
        <w:rPr>
          <w:rFonts w:eastAsia="標楷體"/>
        </w:rPr>
        <w:t>all</w:t>
      </w:r>
      <w:r w:rsidRPr="006D3E9A">
        <w:rPr>
          <w:rFonts w:eastAsia="標楷體"/>
          <w:spacing w:val="-15"/>
        </w:rPr>
        <w:t xml:space="preserve"> </w:t>
      </w:r>
      <w:r w:rsidRPr="006D3E9A">
        <w:rPr>
          <w:rFonts w:eastAsia="標楷體"/>
        </w:rPr>
        <w:t>our</w:t>
      </w:r>
      <w:r w:rsidRPr="006D3E9A">
        <w:rPr>
          <w:rFonts w:eastAsia="標楷體"/>
          <w:spacing w:val="-15"/>
        </w:rPr>
        <w:t xml:space="preserve"> </w:t>
      </w:r>
      <w:r w:rsidRPr="006D3E9A">
        <w:rPr>
          <w:rFonts w:eastAsia="標楷體"/>
        </w:rPr>
        <w:t>cookie</w:t>
      </w:r>
      <w:r w:rsidRPr="006D3E9A">
        <w:rPr>
          <w:rFonts w:eastAsia="標楷體"/>
          <w:spacing w:val="-15"/>
        </w:rPr>
        <w:t xml:space="preserve"> </w:t>
      </w:r>
      <w:r w:rsidRPr="006D3E9A">
        <w:rPr>
          <w:rFonts w:eastAsia="標楷體"/>
        </w:rPr>
        <w:t>cutters</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drawers (docker</w:t>
      </w:r>
      <w:r w:rsidRPr="006D3E9A">
        <w:rPr>
          <w:rFonts w:eastAsia="標楷體"/>
          <w:spacing w:val="-14"/>
        </w:rPr>
        <w:t xml:space="preserve"> </w:t>
      </w:r>
      <w:r w:rsidRPr="006D3E9A">
        <w:rPr>
          <w:rFonts w:eastAsia="標楷體"/>
        </w:rPr>
        <w:t>repositories),</w:t>
      </w:r>
      <w:r w:rsidRPr="006D3E9A">
        <w:rPr>
          <w:rFonts w:eastAsia="標楷體"/>
          <w:spacing w:val="-11"/>
        </w:rPr>
        <w:t xml:space="preserve"> </w:t>
      </w:r>
      <w:r w:rsidRPr="006D3E9A">
        <w:rPr>
          <w:rFonts w:eastAsia="標楷體"/>
        </w:rPr>
        <w:t>and</w:t>
      </w:r>
      <w:r w:rsidRPr="006D3E9A">
        <w:rPr>
          <w:rFonts w:eastAsia="標楷體"/>
          <w:spacing w:val="-11"/>
        </w:rPr>
        <w:t xml:space="preserve"> </w:t>
      </w:r>
      <w:r w:rsidRPr="006D3E9A">
        <w:rPr>
          <w:rFonts w:eastAsia="標楷體"/>
        </w:rPr>
        <w:t>there</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many</w:t>
      </w:r>
      <w:r w:rsidRPr="006D3E9A">
        <w:rPr>
          <w:rFonts w:eastAsia="標楷體"/>
          <w:spacing w:val="-11"/>
        </w:rPr>
        <w:t xml:space="preserve"> </w:t>
      </w:r>
      <w:r w:rsidRPr="006D3E9A">
        <w:rPr>
          <w:rFonts w:eastAsia="標楷體"/>
        </w:rPr>
        <w:t>drawers</w:t>
      </w:r>
      <w:r w:rsidRPr="006D3E9A">
        <w:rPr>
          <w:rFonts w:eastAsia="標楷體"/>
          <w:spacing w:val="-12"/>
        </w:rPr>
        <w:t xml:space="preserve"> </w:t>
      </w:r>
      <w:r w:rsidRPr="006D3E9A">
        <w:rPr>
          <w:rFonts w:eastAsia="標楷體"/>
        </w:rPr>
        <w:t>in</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kitchen</w:t>
      </w:r>
      <w:r w:rsidRPr="006D3E9A">
        <w:rPr>
          <w:rFonts w:eastAsia="標楷體"/>
          <w:spacing w:val="-12"/>
        </w:rPr>
        <w:t xml:space="preserve"> </w:t>
      </w:r>
      <w:r w:rsidRPr="006D3E9A">
        <w:rPr>
          <w:rFonts w:eastAsia="標楷體"/>
        </w:rPr>
        <w:t>we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in</w:t>
      </w:r>
      <w:r w:rsidRPr="006D3E9A">
        <w:rPr>
          <w:rFonts w:eastAsia="標楷體"/>
          <w:spacing w:val="-11"/>
        </w:rPr>
        <w:t xml:space="preserve"> </w:t>
      </w:r>
      <w:r w:rsidRPr="006D3E9A">
        <w:rPr>
          <w:rFonts w:eastAsia="標楷體"/>
          <w:spacing w:val="-2"/>
        </w:rPr>
        <w:t>(registries).</w:t>
      </w:r>
    </w:p>
    <w:p w14:paraId="1A758FC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B189596" w14:textId="77777777" w:rsidR="005833E1" w:rsidRPr="006D3E9A" w:rsidRDefault="005833E1">
      <w:pPr>
        <w:pStyle w:val="a3"/>
        <w:spacing w:before="30"/>
        <w:rPr>
          <w:rFonts w:eastAsia="標楷體"/>
          <w:sz w:val="28"/>
        </w:rPr>
      </w:pPr>
    </w:p>
    <w:p w14:paraId="692F775A" w14:textId="77777777" w:rsidR="005833E1" w:rsidRPr="006D3E9A" w:rsidRDefault="00000000">
      <w:pPr>
        <w:pStyle w:val="3"/>
        <w:numPr>
          <w:ilvl w:val="1"/>
          <w:numId w:val="4"/>
        </w:numPr>
        <w:tabs>
          <w:tab w:val="left" w:pos="1753"/>
        </w:tabs>
        <w:ind w:left="1753" w:hanging="418"/>
        <w:rPr>
          <w:rFonts w:eastAsia="標楷體"/>
        </w:rPr>
      </w:pPr>
      <w:bookmarkStart w:id="364" w:name="_TOC_250013"/>
      <w:proofErr w:type="spellStart"/>
      <w:r w:rsidRPr="006D3E9A">
        <w:rPr>
          <w:rFonts w:eastAsia="標楷體"/>
        </w:rPr>
        <w:t>DApp</w:t>
      </w:r>
      <w:proofErr w:type="spellEnd"/>
      <w:r w:rsidRPr="006D3E9A">
        <w:rPr>
          <w:rFonts w:eastAsia="標楷體"/>
          <w:spacing w:val="-6"/>
        </w:rPr>
        <w:t xml:space="preserve"> </w:t>
      </w:r>
      <w:r w:rsidRPr="006D3E9A">
        <w:rPr>
          <w:rFonts w:eastAsia="標楷體"/>
        </w:rPr>
        <w:t>User</w:t>
      </w:r>
      <w:r w:rsidRPr="006D3E9A">
        <w:rPr>
          <w:rFonts w:eastAsia="標楷體"/>
          <w:spacing w:val="-9"/>
        </w:rPr>
        <w:t xml:space="preserve"> </w:t>
      </w:r>
      <w:bookmarkEnd w:id="364"/>
      <w:r w:rsidRPr="006D3E9A">
        <w:rPr>
          <w:rFonts w:eastAsia="標楷體"/>
          <w:spacing w:val="-2"/>
        </w:rPr>
        <w:t>Interface</w:t>
      </w:r>
    </w:p>
    <w:p w14:paraId="5D02AC0F" w14:textId="77777777" w:rsidR="005833E1" w:rsidRPr="006D3E9A" w:rsidRDefault="005833E1">
      <w:pPr>
        <w:pStyle w:val="a3"/>
        <w:spacing w:before="66"/>
        <w:rPr>
          <w:rFonts w:eastAsia="標楷體"/>
          <w:b/>
          <w:sz w:val="28"/>
        </w:rPr>
      </w:pPr>
    </w:p>
    <w:p w14:paraId="4A8F98A9"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46464" behindDoc="0" locked="0" layoutInCell="1" allowOverlap="1" wp14:anchorId="703CFF28" wp14:editId="6F15833C">
            <wp:simplePos x="0" y="0"/>
            <wp:positionH relativeFrom="page">
              <wp:posOffset>359806</wp:posOffset>
            </wp:positionH>
            <wp:positionV relativeFrom="paragraph">
              <wp:posOffset>564831</wp:posOffset>
            </wp:positionV>
            <wp:extent cx="6837678" cy="6837677"/>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Unlike</w:t>
      </w:r>
      <w:r w:rsidRPr="006D3E9A">
        <w:rPr>
          <w:rFonts w:eastAsia="標楷體"/>
          <w:spacing w:val="-8"/>
        </w:rPr>
        <w:t xml:space="preserve"> </w:t>
      </w:r>
      <w:r w:rsidRPr="006D3E9A">
        <w:rPr>
          <w:rFonts w:eastAsia="標楷體"/>
        </w:rPr>
        <w:t>typical</w:t>
      </w:r>
      <w:r w:rsidRPr="006D3E9A">
        <w:rPr>
          <w:rFonts w:eastAsia="標楷體"/>
          <w:spacing w:val="-8"/>
        </w:rPr>
        <w:t xml:space="preserve"> </w:t>
      </w:r>
      <w:r w:rsidRPr="006D3E9A">
        <w:rPr>
          <w:rFonts w:eastAsia="標楷體"/>
        </w:rPr>
        <w:t>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decentralized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w:t>
      </w:r>
      <w:proofErr w:type="spellStart"/>
      <w:r w:rsidRPr="006D3E9A">
        <w:rPr>
          <w:rFonts w:eastAsia="標楷體"/>
        </w:rPr>
        <w:t>DApp</w:t>
      </w:r>
      <w:proofErr w:type="spellEnd"/>
      <w:r w:rsidRPr="006D3E9A">
        <w:rPr>
          <w:rFonts w:eastAsia="標楷體"/>
        </w:rPr>
        <w:t>)</w:t>
      </w:r>
      <w:r w:rsidRPr="006D3E9A">
        <w:rPr>
          <w:rFonts w:eastAsia="標楷體"/>
          <w:spacing w:val="-8"/>
        </w:rPr>
        <w:t xml:space="preserve"> </w:t>
      </w:r>
      <w:r w:rsidRPr="006D3E9A">
        <w:rPr>
          <w:rFonts w:eastAsia="標楷體"/>
        </w:rPr>
        <w:t>tend</w:t>
      </w:r>
      <w:r w:rsidRPr="006D3E9A">
        <w:rPr>
          <w:rFonts w:eastAsia="標楷體"/>
          <w:spacing w:val="-8"/>
        </w:rPr>
        <w:t xml:space="preserve"> </w:t>
      </w:r>
      <w:r w:rsidRPr="006D3E9A">
        <w:rPr>
          <w:rFonts w:eastAsia="標楷體"/>
        </w:rPr>
        <w:t xml:space="preserve">to be more flexible, and transparent. A </w:t>
      </w:r>
      <w:proofErr w:type="spellStart"/>
      <w:r w:rsidRPr="006D3E9A">
        <w:rPr>
          <w:rFonts w:eastAsia="標楷體"/>
        </w:rPr>
        <w:t>DApp</w:t>
      </w:r>
      <w:proofErr w:type="spellEnd"/>
      <w:r w:rsidRPr="006D3E9A">
        <w:rPr>
          <w:rFonts w:eastAsia="標楷體"/>
        </w:rPr>
        <w:t xml:space="preserve"> usually contains three main parts – </w:t>
      </w:r>
      <w:proofErr w:type="spellStart"/>
      <w:r w:rsidRPr="006D3E9A">
        <w:rPr>
          <w:rFonts w:eastAsia="標楷體"/>
        </w:rPr>
        <w:t>chaincode</w:t>
      </w:r>
      <w:proofErr w:type="spellEnd"/>
      <w:r w:rsidRPr="006D3E9A">
        <w:rPr>
          <w:rFonts w:eastAsia="標楷體"/>
        </w:rPr>
        <w:t xml:space="preserve"> (or smart contracts), web user interface, and data storage.</w:t>
      </w:r>
    </w:p>
    <w:p w14:paraId="01E063BD" w14:textId="77777777" w:rsidR="005833E1" w:rsidRPr="006D3E9A" w:rsidRDefault="00000000">
      <w:pPr>
        <w:pStyle w:val="a3"/>
        <w:spacing w:line="480" w:lineRule="auto"/>
        <w:ind w:left="1335" w:right="1337" w:firstLine="482"/>
        <w:jc w:val="both"/>
        <w:rPr>
          <w:rFonts w:eastAsia="標楷體"/>
        </w:rPr>
      </w:pPr>
      <w:proofErr w:type="spellStart"/>
      <w:r w:rsidRPr="006D3E9A">
        <w:rPr>
          <w:rFonts w:eastAsia="標楷體"/>
        </w:rPr>
        <w:t>Chaincodes</w:t>
      </w:r>
      <w:proofErr w:type="spellEnd"/>
      <w:r w:rsidRPr="006D3E9A">
        <w:rPr>
          <w:rFonts w:eastAsia="標楷體"/>
        </w:rPr>
        <w:t xml:space="preserve"> define the transaction rules, states, and computation. The role of </w:t>
      </w:r>
      <w:proofErr w:type="spellStart"/>
      <w:r w:rsidRPr="006D3E9A">
        <w:rPr>
          <w:rFonts w:eastAsia="標楷體"/>
        </w:rPr>
        <w:t>chaincodes</w:t>
      </w:r>
      <w:proofErr w:type="spellEnd"/>
      <w:r w:rsidRPr="006D3E9A">
        <w:rPr>
          <w:rFonts w:eastAsia="標楷體"/>
        </w:rPr>
        <w:t xml:space="preserve"> could be view as the server part of a typical centralized application.</w:t>
      </w:r>
    </w:p>
    <w:p w14:paraId="185F030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user interface part of the </w:t>
      </w:r>
      <w:proofErr w:type="spellStart"/>
      <w:r w:rsidRPr="006D3E9A">
        <w:rPr>
          <w:rFonts w:eastAsia="標楷體"/>
        </w:rPr>
        <w:t>DApp</w:t>
      </w:r>
      <w:proofErr w:type="spellEnd"/>
      <w:r w:rsidRPr="006D3E9A">
        <w:rPr>
          <w:rFonts w:eastAsia="標楷體"/>
        </w:rPr>
        <w:t xml:space="preserve"> is not too different from the typical user interfaces of a typical centralized application, this allows developers of </w:t>
      </w:r>
      <w:proofErr w:type="spellStart"/>
      <w:r w:rsidRPr="006D3E9A">
        <w:rPr>
          <w:rFonts w:eastAsia="標楷體"/>
        </w:rPr>
        <w:t>DApp</w:t>
      </w:r>
      <w:proofErr w:type="spellEnd"/>
      <w:r w:rsidRPr="006D3E9A">
        <w:rPr>
          <w:rFonts w:eastAsia="標楷體"/>
        </w:rPr>
        <w:t xml:space="preserve"> user interface to develop with frontend tools they are familiar with, such as HTML, CSS, and</w:t>
      </w:r>
      <w:r w:rsidRPr="006D3E9A">
        <w:rPr>
          <w:rFonts w:eastAsia="標楷體"/>
          <w:spacing w:val="-7"/>
        </w:rPr>
        <w:t xml:space="preserve"> </w:t>
      </w:r>
      <w:r w:rsidRPr="006D3E9A">
        <w:rPr>
          <w:rFonts w:eastAsia="標楷體"/>
        </w:rPr>
        <w:t>JavaScript.</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actual</w:t>
      </w:r>
      <w:r w:rsidRPr="006D3E9A">
        <w:rPr>
          <w:rFonts w:eastAsia="標楷體"/>
          <w:spacing w:val="-7"/>
        </w:rPr>
        <w:t xml:space="preserve"> </w:t>
      </w:r>
      <w:r w:rsidRPr="006D3E9A">
        <w:rPr>
          <w:rFonts w:eastAsia="標楷體"/>
        </w:rPr>
        <w:t>interaction</w:t>
      </w:r>
      <w:r w:rsidRPr="006D3E9A">
        <w:rPr>
          <w:rFonts w:eastAsia="標楷體"/>
          <w:spacing w:val="-7"/>
        </w:rPr>
        <w:t xml:space="preserve"> </w:t>
      </w:r>
      <w:r w:rsidRPr="006D3E9A">
        <w:rPr>
          <w:rFonts w:eastAsia="標楷體"/>
        </w:rPr>
        <w:t>between</w:t>
      </w:r>
      <w:r w:rsidRPr="006D3E9A">
        <w:rPr>
          <w:rFonts w:eastAsia="標楷體"/>
          <w:spacing w:val="-7"/>
        </w:rPr>
        <w:t xml:space="preserve"> </w:t>
      </w:r>
      <w:proofErr w:type="spellStart"/>
      <w:r w:rsidRPr="006D3E9A">
        <w:rPr>
          <w:rFonts w:eastAsia="標楷體"/>
        </w:rPr>
        <w:t>DApp</w:t>
      </w:r>
      <w:proofErr w:type="spellEnd"/>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user</w:t>
      </w:r>
      <w:r w:rsidRPr="006D3E9A">
        <w:rPr>
          <w:rFonts w:eastAsia="標楷體"/>
          <w:spacing w:val="-7"/>
        </w:rPr>
        <w:t xml:space="preserve"> </w:t>
      </w:r>
      <w:r w:rsidRPr="006D3E9A">
        <w:rPr>
          <w:rFonts w:eastAsia="標楷體"/>
        </w:rPr>
        <w:t>interface</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usually done</w:t>
      </w:r>
      <w:r w:rsidRPr="006D3E9A">
        <w:rPr>
          <w:rFonts w:eastAsia="標楷體"/>
          <w:spacing w:val="-6"/>
        </w:rPr>
        <w:t xml:space="preserve"> </w:t>
      </w:r>
      <w:r w:rsidRPr="006D3E9A">
        <w:rPr>
          <w:rFonts w:eastAsia="標楷體"/>
        </w:rPr>
        <w:t>by</w:t>
      </w:r>
      <w:r w:rsidRPr="006D3E9A">
        <w:rPr>
          <w:rFonts w:eastAsia="標楷體"/>
          <w:spacing w:val="-6"/>
        </w:rPr>
        <w:t xml:space="preserve"> </w:t>
      </w:r>
      <w:r w:rsidRPr="006D3E9A">
        <w:rPr>
          <w:rFonts w:eastAsia="標楷體"/>
        </w:rPr>
        <w:t>browser</w:t>
      </w:r>
      <w:r w:rsidRPr="006D3E9A">
        <w:rPr>
          <w:rFonts w:eastAsia="標楷體"/>
          <w:spacing w:val="-6"/>
        </w:rPr>
        <w:t xml:space="preserve"> </w:t>
      </w:r>
      <w:r w:rsidRPr="006D3E9A">
        <w:rPr>
          <w:rFonts w:eastAsia="標楷體"/>
        </w:rPr>
        <w:t>itself</w:t>
      </w:r>
      <w:r w:rsidRPr="006D3E9A">
        <w:rPr>
          <w:rFonts w:eastAsia="標楷體"/>
          <w:spacing w:val="-6"/>
        </w:rPr>
        <w:t xml:space="preserve"> </w:t>
      </w:r>
      <w:r w:rsidRPr="006D3E9A">
        <w:rPr>
          <w:rFonts w:eastAsia="標楷體"/>
        </w:rPr>
        <w:t>(like</w:t>
      </w:r>
      <w:r w:rsidRPr="006D3E9A">
        <w:rPr>
          <w:rFonts w:eastAsia="標楷體"/>
          <w:spacing w:val="-6"/>
        </w:rPr>
        <w:t xml:space="preserve"> </w:t>
      </w:r>
      <w:r w:rsidRPr="006D3E9A">
        <w:rPr>
          <w:rFonts w:eastAsia="標楷體"/>
        </w:rPr>
        <w:t>MIST</w:t>
      </w:r>
      <w:r w:rsidRPr="006D3E9A">
        <w:rPr>
          <w:rFonts w:eastAsia="標楷體"/>
          <w:spacing w:val="-6"/>
        </w:rPr>
        <w:t xml:space="preserve"> </w:t>
      </w:r>
      <w:r w:rsidRPr="006D3E9A">
        <w:rPr>
          <w:rFonts w:eastAsia="標楷體"/>
        </w:rPr>
        <w:t>or</w:t>
      </w:r>
      <w:r w:rsidRPr="006D3E9A">
        <w:rPr>
          <w:rFonts w:eastAsia="標楷體"/>
          <w:spacing w:val="-6"/>
        </w:rPr>
        <w:t xml:space="preserve"> </w:t>
      </w:r>
      <w:proofErr w:type="spellStart"/>
      <w:r w:rsidRPr="006D3E9A">
        <w:rPr>
          <w:rFonts w:eastAsia="標楷體"/>
        </w:rPr>
        <w:t>Metamasks</w:t>
      </w:r>
      <w:proofErr w:type="spellEnd"/>
      <w:r w:rsidRPr="006D3E9A">
        <w:rPr>
          <w:rFonts w:eastAsia="標楷體"/>
          <w:spacing w:val="-5"/>
        </w:rPr>
        <w:t xml:space="preserve"> </w:t>
      </w:r>
      <w:r w:rsidRPr="006D3E9A">
        <w:rPr>
          <w:rFonts w:eastAsia="標楷體"/>
        </w:rPr>
        <w:t>browser).</w:t>
      </w:r>
      <w:r w:rsidRPr="006D3E9A">
        <w:rPr>
          <w:rFonts w:eastAsia="標楷體"/>
          <w:spacing w:val="-6"/>
        </w:rPr>
        <w:t xml:space="preserve"> </w:t>
      </w:r>
      <w:r w:rsidRPr="006D3E9A">
        <w:rPr>
          <w:rFonts w:eastAsia="標楷體"/>
        </w:rPr>
        <w:t>Although</w:t>
      </w:r>
      <w:r w:rsidRPr="006D3E9A">
        <w:rPr>
          <w:rFonts w:eastAsia="標楷體"/>
          <w:spacing w:val="-6"/>
        </w:rPr>
        <w:t xml:space="preserve"> </w:t>
      </w:r>
      <w:r w:rsidRPr="006D3E9A">
        <w:rPr>
          <w:rFonts w:eastAsia="標楷體"/>
        </w:rPr>
        <w:t>it</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also</w:t>
      </w:r>
      <w:r w:rsidRPr="006D3E9A">
        <w:rPr>
          <w:rFonts w:eastAsia="標楷體"/>
          <w:spacing w:val="-6"/>
        </w:rPr>
        <w:t xml:space="preserve"> </w:t>
      </w:r>
      <w:r w:rsidRPr="006D3E9A">
        <w:rPr>
          <w:rFonts w:eastAsia="標楷體"/>
        </w:rPr>
        <w:t xml:space="preserve">possible to create a mobile </w:t>
      </w:r>
      <w:proofErr w:type="spellStart"/>
      <w:r w:rsidRPr="006D3E9A">
        <w:rPr>
          <w:rFonts w:eastAsia="標楷體"/>
        </w:rPr>
        <w:t>DApp</w:t>
      </w:r>
      <w:proofErr w:type="spellEnd"/>
      <w:r w:rsidRPr="006D3E9A">
        <w:rPr>
          <w:rFonts w:eastAsia="標楷體"/>
        </w:rPr>
        <w:t>, with the lack of light-weighted key management tools, there are still no best practices of frontend mobile decentralized applications.</w:t>
      </w:r>
    </w:p>
    <w:p w14:paraId="10050F2D" w14:textId="77777777" w:rsidR="005833E1" w:rsidRPr="006D3E9A" w:rsidRDefault="00000000">
      <w:pPr>
        <w:pStyle w:val="a3"/>
        <w:spacing w:line="480" w:lineRule="auto"/>
        <w:ind w:left="1335" w:right="1337" w:firstLine="482"/>
        <w:jc w:val="both"/>
        <w:rPr>
          <w:rFonts w:eastAsia="標楷體"/>
        </w:rPr>
      </w:pPr>
      <w:r w:rsidRPr="006D3E9A">
        <w:rPr>
          <w:rFonts w:eastAsia="標楷體"/>
        </w:rPr>
        <w:t>Most</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proofErr w:type="spellStart"/>
      <w:r w:rsidRPr="006D3E9A">
        <w:rPr>
          <w:rFonts w:eastAsia="標楷體"/>
        </w:rPr>
        <w:t>DApps</w:t>
      </w:r>
      <w:proofErr w:type="spellEnd"/>
      <w:r w:rsidRPr="006D3E9A">
        <w:rPr>
          <w:rFonts w:eastAsia="標楷體"/>
          <w:spacing w:val="-5"/>
        </w:rPr>
        <w:t xml:space="preserve"> </w:t>
      </w:r>
      <w:r w:rsidRPr="006D3E9A">
        <w:rPr>
          <w:rFonts w:eastAsia="標楷體"/>
        </w:rPr>
        <w:t>store</w:t>
      </w:r>
      <w:r w:rsidRPr="006D3E9A">
        <w:rPr>
          <w:rFonts w:eastAsia="標楷體"/>
          <w:spacing w:val="-5"/>
        </w:rPr>
        <w:t xml:space="preserve"> </w:t>
      </w:r>
      <w:r w:rsidRPr="006D3E9A">
        <w:rPr>
          <w:rFonts w:eastAsia="標楷體"/>
        </w:rPr>
        <w:t>their</w:t>
      </w:r>
      <w:r w:rsidRPr="006D3E9A">
        <w:rPr>
          <w:rFonts w:eastAsia="標楷體"/>
          <w:spacing w:val="-5"/>
        </w:rPr>
        <w:t xml:space="preserve"> </w:t>
      </w:r>
      <w:r w:rsidRPr="006D3E9A">
        <w:rPr>
          <w:rFonts w:eastAsia="標楷體"/>
        </w:rPr>
        <w:t>static</w:t>
      </w:r>
      <w:r w:rsidRPr="006D3E9A">
        <w:rPr>
          <w:rFonts w:eastAsia="標楷體"/>
          <w:spacing w:val="-5"/>
        </w:rPr>
        <w:t xml:space="preserve"> </w:t>
      </w:r>
      <w:r w:rsidRPr="006D3E9A">
        <w:rPr>
          <w:rFonts w:eastAsia="標楷體"/>
        </w:rPr>
        <w:t>assets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decentralized</w:t>
      </w:r>
      <w:r w:rsidRPr="006D3E9A">
        <w:rPr>
          <w:rFonts w:eastAsia="標楷體"/>
          <w:spacing w:val="-5"/>
        </w:rPr>
        <w:t xml:space="preserve"> </w:t>
      </w:r>
      <w:r w:rsidRPr="006D3E9A">
        <w:rPr>
          <w:rFonts w:eastAsia="標楷體"/>
        </w:rPr>
        <w:t>storages</w:t>
      </w:r>
      <w:r w:rsidRPr="006D3E9A">
        <w:rPr>
          <w:rFonts w:eastAsia="標楷體"/>
          <w:spacing w:val="-5"/>
        </w:rPr>
        <w:t xml:space="preserve"> </w:t>
      </w:r>
      <w:r w:rsidRPr="006D3E9A">
        <w:rPr>
          <w:rFonts w:eastAsia="標楷體"/>
        </w:rPr>
        <w:t>such</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IPFS or Swarm.</w:t>
      </w:r>
    </w:p>
    <w:p w14:paraId="2D23E8B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A3BD99" w14:textId="77777777" w:rsidR="005833E1" w:rsidRPr="006D3E9A" w:rsidRDefault="005833E1">
      <w:pPr>
        <w:pStyle w:val="a3"/>
        <w:spacing w:before="30"/>
        <w:rPr>
          <w:rFonts w:eastAsia="標楷體"/>
          <w:sz w:val="28"/>
        </w:rPr>
      </w:pPr>
    </w:p>
    <w:p w14:paraId="05AD7FDC" w14:textId="77777777" w:rsidR="005833E1" w:rsidRPr="006D3E9A" w:rsidRDefault="00000000">
      <w:pPr>
        <w:pStyle w:val="3"/>
        <w:numPr>
          <w:ilvl w:val="1"/>
          <w:numId w:val="4"/>
        </w:numPr>
        <w:tabs>
          <w:tab w:val="left" w:pos="1753"/>
        </w:tabs>
        <w:ind w:left="1753" w:hanging="418"/>
        <w:rPr>
          <w:rFonts w:eastAsia="標楷體"/>
        </w:rPr>
      </w:pPr>
      <w:bookmarkStart w:id="365" w:name="_TOC_250012"/>
      <w:bookmarkEnd w:id="365"/>
      <w:proofErr w:type="spellStart"/>
      <w:r w:rsidRPr="006D3E9A">
        <w:rPr>
          <w:rFonts w:eastAsia="標楷體"/>
          <w:spacing w:val="-2"/>
        </w:rPr>
        <w:t>HAproxy</w:t>
      </w:r>
      <w:proofErr w:type="spellEnd"/>
    </w:p>
    <w:p w14:paraId="6C0ED643" w14:textId="77777777" w:rsidR="005833E1" w:rsidRPr="006D3E9A" w:rsidRDefault="005833E1">
      <w:pPr>
        <w:pStyle w:val="a3"/>
        <w:spacing w:before="66"/>
        <w:rPr>
          <w:rFonts w:eastAsia="標楷體"/>
          <w:b/>
          <w:sz w:val="28"/>
        </w:rPr>
      </w:pPr>
    </w:p>
    <w:p w14:paraId="103EC327"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47488" behindDoc="0" locked="0" layoutInCell="1" allowOverlap="1" wp14:anchorId="27588F9B" wp14:editId="0B89FC10">
                <wp:simplePos x="0" y="0"/>
                <wp:positionH relativeFrom="page">
                  <wp:posOffset>359806</wp:posOffset>
                </wp:positionH>
                <wp:positionV relativeFrom="paragraph">
                  <wp:posOffset>564831</wp:posOffset>
                </wp:positionV>
                <wp:extent cx="6837680" cy="683768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85" name="Image 85"/>
                          <pic:cNvPicPr/>
                        </pic:nvPicPr>
                        <pic:blipFill>
                          <a:blip r:embed="rId57" cstate="print"/>
                          <a:stretch>
                            <a:fillRect/>
                          </a:stretch>
                        </pic:blipFill>
                        <pic:spPr>
                          <a:xfrm>
                            <a:off x="926952" y="2305487"/>
                            <a:ext cx="4631331" cy="2215215"/>
                          </a:xfrm>
                          <a:prstGeom prst="rect">
                            <a:avLst/>
                          </a:prstGeom>
                        </pic:spPr>
                      </pic:pic>
                      <pic:pic xmlns:pic="http://schemas.openxmlformats.org/drawingml/2006/picture">
                        <pic:nvPicPr>
                          <pic:cNvPr id="86" name="Image 8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0F26CDDE" id="Group 84" o:spid="_x0000_s1026" style="position:absolute;margin-left:28.35pt;margin-top:44.45pt;width:538.4pt;height:538.4pt;z-index:251647488;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D/&#10;vx07FgAAAAAY5G89i12FET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">
                <v:shape id="Image 85" o:spid="_x0000_s1027" type="#_x0000_t75" style="position:absolute;left:9269;top:23054;width:46313;height:2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">
                  <v:imagedata r:id="rId58" o:title=""/>
                </v:shape>
                <v:shape id="Image 8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">
                  <v:imagedata r:id="rId37" o:title=""/>
                </v:shape>
                <w10:wrap anchorx="page"/>
              </v:group>
            </w:pict>
          </mc:Fallback>
        </mc:AlternateContent>
      </w:r>
      <w:r w:rsidRPr="006D3E9A">
        <w:rPr>
          <w:rFonts w:eastAsia="標楷體"/>
        </w:rPr>
        <w:t>High Availability Proxy (</w:t>
      </w:r>
      <w:proofErr w:type="spellStart"/>
      <w:r w:rsidRPr="006D3E9A">
        <w:rPr>
          <w:rFonts w:eastAsia="標楷體"/>
        </w:rPr>
        <w:t>HAproxy</w:t>
      </w:r>
      <w:proofErr w:type="spellEnd"/>
      <w:r w:rsidRPr="006D3E9A">
        <w:rPr>
          <w:rFonts w:eastAsia="標楷體"/>
        </w:rPr>
        <w:t xml:space="preserve">) is formed by a single-thread, event-driven, and non-congestion engine, together with a fast I/O layer. Once a </w:t>
      </w:r>
      <w:proofErr w:type="spellStart"/>
      <w:r w:rsidRPr="006D3E9A">
        <w:rPr>
          <w:rFonts w:eastAsia="標楷體"/>
        </w:rPr>
        <w:t>HAproxy</w:t>
      </w:r>
      <w:proofErr w:type="spellEnd"/>
      <w:r w:rsidRPr="006D3E9A">
        <w:rPr>
          <w:rFonts w:eastAsia="標楷體"/>
        </w:rPr>
        <w:t xml:space="preserve"> is started, it is in charge of three things – dealing with received client connections, routinely checking</w:t>
      </w:r>
      <w:r w:rsidRPr="006D3E9A">
        <w:rPr>
          <w:rFonts w:eastAsia="標楷體"/>
          <w:spacing w:val="-14"/>
        </w:rPr>
        <w:t xml:space="preserve"> </w:t>
      </w:r>
      <w:r w:rsidRPr="006D3E9A">
        <w:rPr>
          <w:rFonts w:eastAsia="標楷體"/>
        </w:rPr>
        <w:t>the</w:t>
      </w:r>
      <w:r w:rsidRPr="006D3E9A">
        <w:rPr>
          <w:rFonts w:eastAsia="標楷體"/>
          <w:spacing w:val="-14"/>
        </w:rPr>
        <w:t xml:space="preserve"> </w:t>
      </w:r>
      <w:r w:rsidRPr="006D3E9A">
        <w:rPr>
          <w:rFonts w:eastAsia="標楷體"/>
        </w:rPr>
        <w:t>state</w:t>
      </w:r>
      <w:r w:rsidRPr="006D3E9A">
        <w:rPr>
          <w:rFonts w:eastAsia="標楷體"/>
          <w:spacing w:val="-14"/>
        </w:rPr>
        <w:t xml:space="preserve"> </w:t>
      </w:r>
      <w:r w:rsidRPr="006D3E9A">
        <w:rPr>
          <w:rFonts w:eastAsia="標楷體"/>
        </w:rPr>
        <w:t>of</w:t>
      </w:r>
      <w:r w:rsidRPr="006D3E9A">
        <w:rPr>
          <w:rFonts w:eastAsia="標楷體"/>
          <w:spacing w:val="-14"/>
        </w:rPr>
        <w:t xml:space="preserve"> </w:t>
      </w:r>
      <w:r w:rsidRPr="006D3E9A">
        <w:rPr>
          <w:rFonts w:eastAsia="標楷體"/>
        </w:rPr>
        <w:t>servers,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rPr>
        <w:t>exchanging</w:t>
      </w:r>
      <w:r w:rsidRPr="006D3E9A">
        <w:rPr>
          <w:rFonts w:eastAsia="標楷體"/>
          <w:spacing w:val="-14"/>
        </w:rPr>
        <w:t xml:space="preserve"> </w:t>
      </w:r>
      <w:r w:rsidRPr="006D3E9A">
        <w:rPr>
          <w:rFonts w:eastAsia="標楷體"/>
        </w:rPr>
        <w:t>data</w:t>
      </w:r>
      <w:r w:rsidRPr="006D3E9A">
        <w:rPr>
          <w:rFonts w:eastAsia="標楷體"/>
          <w:spacing w:val="-14"/>
        </w:rPr>
        <w:t xml:space="preserve"> </w:t>
      </w:r>
      <w:r w:rsidRPr="006D3E9A">
        <w:rPr>
          <w:rFonts w:eastAsia="標楷體"/>
        </w:rPr>
        <w:t>with</w:t>
      </w:r>
      <w:r w:rsidRPr="006D3E9A">
        <w:rPr>
          <w:rFonts w:eastAsia="標楷體"/>
          <w:spacing w:val="-14"/>
        </w:rPr>
        <w:t xml:space="preserve"> </w:t>
      </w:r>
      <w:r w:rsidRPr="006D3E9A">
        <w:rPr>
          <w:rFonts w:eastAsia="標楷體"/>
        </w:rPr>
        <w:t>other</w:t>
      </w:r>
      <w:r w:rsidRPr="006D3E9A">
        <w:rPr>
          <w:rFonts w:eastAsia="標楷體"/>
          <w:spacing w:val="-14"/>
        </w:rPr>
        <w:t xml:space="preserve"> </w:t>
      </w:r>
      <w:proofErr w:type="spellStart"/>
      <w:r w:rsidRPr="006D3E9A">
        <w:rPr>
          <w:rFonts w:eastAsia="標楷體"/>
        </w:rPr>
        <w:t>HAproxy</w:t>
      </w:r>
      <w:proofErr w:type="spellEnd"/>
      <w:r w:rsidRPr="006D3E9A">
        <w:rPr>
          <w:rFonts w:eastAsia="標楷體"/>
        </w:rPr>
        <w:t>.</w:t>
      </w:r>
      <w:r w:rsidRPr="006D3E9A">
        <w:rPr>
          <w:rFonts w:eastAsia="標楷體"/>
          <w:spacing w:val="-14"/>
        </w:rPr>
        <w:t xml:space="preserve"> </w:t>
      </w:r>
      <w:r w:rsidRPr="006D3E9A">
        <w:rPr>
          <w:rFonts w:eastAsia="標楷體"/>
        </w:rPr>
        <w:t>It</w:t>
      </w:r>
      <w:r w:rsidRPr="006D3E9A">
        <w:rPr>
          <w:rFonts w:eastAsia="標楷體"/>
          <w:spacing w:val="-14"/>
        </w:rPr>
        <w:t xml:space="preserve"> </w:t>
      </w:r>
      <w:r w:rsidRPr="006D3E9A">
        <w:rPr>
          <w:rFonts w:eastAsia="標楷體"/>
        </w:rPr>
        <w:t>could</w:t>
      </w:r>
      <w:r w:rsidRPr="006D3E9A">
        <w:rPr>
          <w:rFonts w:eastAsia="標楷體"/>
          <w:spacing w:val="-14"/>
        </w:rPr>
        <w:t xml:space="preserve"> </w:t>
      </w:r>
      <w:r w:rsidRPr="006D3E9A">
        <w:rPr>
          <w:rFonts w:eastAsia="標楷體"/>
        </w:rPr>
        <w:t>be</w:t>
      </w:r>
      <w:r w:rsidRPr="006D3E9A">
        <w:rPr>
          <w:rFonts w:eastAsia="標楷體"/>
          <w:spacing w:val="-14"/>
        </w:rPr>
        <w:t xml:space="preserve"> </w:t>
      </w:r>
      <w:r w:rsidRPr="006D3E9A">
        <w:rPr>
          <w:rFonts w:eastAsia="標楷體"/>
        </w:rPr>
        <w:t xml:space="preserve">used for listening to TCP connections on sockets, be a HTTP gateway, an SSL terminal, a load balancer, a traffic regulator, and an examine node for network analyzation. </w:t>
      </w:r>
      <w:proofErr w:type="spellStart"/>
      <w:r w:rsidRPr="006D3E9A">
        <w:rPr>
          <w:rFonts w:eastAsia="標楷體"/>
        </w:rPr>
        <w:t>HAproxy</w:t>
      </w:r>
      <w:proofErr w:type="spellEnd"/>
      <w:r w:rsidRPr="006D3E9A">
        <w:rPr>
          <w:rFonts w:eastAsia="標楷體"/>
        </w:rPr>
        <w:t xml:space="preserve"> could also prevent DDoS attacks and service abuse.</w:t>
      </w:r>
    </w:p>
    <w:p w14:paraId="52D1578E" w14:textId="77777777" w:rsidR="005833E1" w:rsidRPr="006D3E9A" w:rsidRDefault="005833E1">
      <w:pPr>
        <w:pStyle w:val="a3"/>
        <w:rPr>
          <w:rFonts w:eastAsia="標楷體"/>
        </w:rPr>
      </w:pPr>
    </w:p>
    <w:p w14:paraId="4418B8C1" w14:textId="77777777" w:rsidR="005833E1" w:rsidRPr="006D3E9A" w:rsidRDefault="005833E1">
      <w:pPr>
        <w:pStyle w:val="a3"/>
        <w:rPr>
          <w:rFonts w:eastAsia="標楷體"/>
        </w:rPr>
      </w:pPr>
    </w:p>
    <w:p w14:paraId="0374999C" w14:textId="77777777" w:rsidR="005833E1" w:rsidRPr="006D3E9A" w:rsidRDefault="005833E1">
      <w:pPr>
        <w:pStyle w:val="a3"/>
        <w:rPr>
          <w:rFonts w:eastAsia="標楷體"/>
        </w:rPr>
      </w:pPr>
    </w:p>
    <w:p w14:paraId="2B35B2D1" w14:textId="77777777" w:rsidR="005833E1" w:rsidRPr="006D3E9A" w:rsidRDefault="005833E1">
      <w:pPr>
        <w:pStyle w:val="a3"/>
        <w:rPr>
          <w:rFonts w:eastAsia="標楷體"/>
        </w:rPr>
      </w:pPr>
    </w:p>
    <w:p w14:paraId="4619B7CB" w14:textId="77777777" w:rsidR="005833E1" w:rsidRPr="006D3E9A" w:rsidRDefault="005833E1">
      <w:pPr>
        <w:pStyle w:val="a3"/>
        <w:rPr>
          <w:rFonts w:eastAsia="標楷體"/>
        </w:rPr>
      </w:pPr>
    </w:p>
    <w:p w14:paraId="63ACC59A" w14:textId="77777777" w:rsidR="005833E1" w:rsidRPr="006D3E9A" w:rsidRDefault="005833E1">
      <w:pPr>
        <w:pStyle w:val="a3"/>
        <w:rPr>
          <w:rFonts w:eastAsia="標楷體"/>
        </w:rPr>
      </w:pPr>
    </w:p>
    <w:p w14:paraId="7625A37F" w14:textId="77777777" w:rsidR="005833E1" w:rsidRPr="006D3E9A" w:rsidRDefault="005833E1">
      <w:pPr>
        <w:pStyle w:val="a3"/>
        <w:rPr>
          <w:rFonts w:eastAsia="標楷體"/>
        </w:rPr>
      </w:pPr>
    </w:p>
    <w:p w14:paraId="1CFE3753" w14:textId="77777777" w:rsidR="005833E1" w:rsidRPr="006D3E9A" w:rsidRDefault="005833E1">
      <w:pPr>
        <w:pStyle w:val="a3"/>
        <w:rPr>
          <w:rFonts w:eastAsia="標楷體"/>
        </w:rPr>
      </w:pPr>
    </w:p>
    <w:p w14:paraId="5F9D2C1D" w14:textId="77777777" w:rsidR="005833E1" w:rsidRPr="006D3E9A" w:rsidRDefault="005833E1">
      <w:pPr>
        <w:pStyle w:val="a3"/>
        <w:rPr>
          <w:rFonts w:eastAsia="標楷體"/>
        </w:rPr>
      </w:pPr>
    </w:p>
    <w:p w14:paraId="2BB240E2" w14:textId="77777777" w:rsidR="005833E1" w:rsidRPr="006D3E9A" w:rsidRDefault="005833E1">
      <w:pPr>
        <w:pStyle w:val="a3"/>
        <w:rPr>
          <w:rFonts w:eastAsia="標楷體"/>
        </w:rPr>
      </w:pPr>
    </w:p>
    <w:p w14:paraId="706FEA9A" w14:textId="77777777" w:rsidR="005833E1" w:rsidRPr="006D3E9A" w:rsidRDefault="005833E1">
      <w:pPr>
        <w:pStyle w:val="a3"/>
        <w:rPr>
          <w:rFonts w:eastAsia="標楷體"/>
        </w:rPr>
      </w:pPr>
    </w:p>
    <w:p w14:paraId="1088013F" w14:textId="77777777" w:rsidR="005833E1" w:rsidRPr="006D3E9A" w:rsidRDefault="005833E1">
      <w:pPr>
        <w:pStyle w:val="a3"/>
        <w:rPr>
          <w:rFonts w:eastAsia="標楷體"/>
        </w:rPr>
      </w:pPr>
    </w:p>
    <w:p w14:paraId="4CA4858F" w14:textId="77777777" w:rsidR="005833E1" w:rsidRPr="006D3E9A" w:rsidRDefault="005833E1">
      <w:pPr>
        <w:pStyle w:val="a3"/>
        <w:rPr>
          <w:rFonts w:eastAsia="標楷體"/>
        </w:rPr>
      </w:pPr>
    </w:p>
    <w:p w14:paraId="5EA49737" w14:textId="77777777" w:rsidR="005833E1" w:rsidRPr="006D3E9A" w:rsidRDefault="005833E1">
      <w:pPr>
        <w:pStyle w:val="a3"/>
        <w:rPr>
          <w:rFonts w:eastAsia="標楷體"/>
        </w:rPr>
      </w:pPr>
    </w:p>
    <w:p w14:paraId="6B49F1C5" w14:textId="77777777" w:rsidR="005833E1" w:rsidRPr="006D3E9A" w:rsidRDefault="005833E1">
      <w:pPr>
        <w:pStyle w:val="a3"/>
        <w:rPr>
          <w:rFonts w:eastAsia="標楷體"/>
        </w:rPr>
      </w:pPr>
    </w:p>
    <w:p w14:paraId="0ECCF5C6" w14:textId="77777777" w:rsidR="005833E1" w:rsidRPr="006D3E9A" w:rsidRDefault="005833E1">
      <w:pPr>
        <w:pStyle w:val="a3"/>
        <w:spacing w:before="67"/>
        <w:rPr>
          <w:rFonts w:eastAsia="標楷體"/>
        </w:rPr>
      </w:pPr>
    </w:p>
    <w:p w14:paraId="67FD7349" w14:textId="141CD9D6" w:rsidR="005833E1" w:rsidRPr="006D3E9A" w:rsidRDefault="004379D4">
      <w:pPr>
        <w:pStyle w:val="a3"/>
        <w:spacing w:before="1"/>
        <w:ind w:left="407" w:right="408"/>
        <w:jc w:val="center"/>
        <w:rPr>
          <w:rFonts w:eastAsia="標楷體"/>
        </w:rPr>
      </w:pPr>
      <w:ins w:id="366" w:author="190498 lily" w:date="2023-11-22T16:42:00Z">
        <w:r>
          <w:rPr>
            <w:rFonts w:eastAsia="標楷體"/>
            <w:i/>
            <w:iCs/>
          </w:rPr>
          <w:t>Figure 2.7</w:t>
        </w:r>
      </w:ins>
      <w:del w:id="367" w:author="190498 lily" w:date="2023-11-22T16:43:00Z">
        <w:r w:rsidRPr="006D3E9A" w:rsidDel="004379D4">
          <w:rPr>
            <w:rFonts w:eastAsia="標楷體"/>
          </w:rPr>
          <w:delText>Figure</w:delText>
        </w:r>
        <w:r w:rsidRPr="006D3E9A" w:rsidDel="004379D4">
          <w:rPr>
            <w:rFonts w:eastAsia="標楷體"/>
            <w:spacing w:val="-2"/>
          </w:rPr>
          <w:delText xml:space="preserve"> </w:delText>
        </w:r>
        <w:r w:rsidRPr="006D3E9A" w:rsidDel="004379D4">
          <w:rPr>
            <w:rFonts w:eastAsia="標楷體"/>
          </w:rPr>
          <w:delText>8:</w:delText>
        </w:r>
      </w:del>
      <w:r w:rsidRPr="006D3E9A">
        <w:rPr>
          <w:rFonts w:eastAsia="標楷體"/>
          <w:spacing w:val="-15"/>
        </w:rPr>
        <w:t xml:space="preserve"> </w:t>
      </w:r>
      <w:r w:rsidRPr="006D3E9A">
        <w:rPr>
          <w:rFonts w:eastAsia="標楷體"/>
        </w:rPr>
        <w:t>An Example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 xml:space="preserve">Load </w:t>
      </w:r>
      <w:r w:rsidRPr="006D3E9A">
        <w:rPr>
          <w:rFonts w:eastAsia="標楷體"/>
          <w:spacing w:val="-2"/>
        </w:rPr>
        <w:t>Balancing</w:t>
      </w:r>
      <w:r w:rsidRPr="006D3E9A">
        <w:rPr>
          <w:rFonts w:eastAsia="標楷體"/>
          <w:spacing w:val="-2"/>
          <w:vertAlign w:val="superscript"/>
        </w:rPr>
        <w:t>5</w:t>
      </w:r>
    </w:p>
    <w:p w14:paraId="013CA6DE" w14:textId="77777777" w:rsidR="005833E1" w:rsidRPr="006D3E9A" w:rsidRDefault="005833E1">
      <w:pPr>
        <w:pStyle w:val="a3"/>
        <w:rPr>
          <w:rFonts w:eastAsia="標楷體"/>
          <w:sz w:val="20"/>
        </w:rPr>
      </w:pPr>
    </w:p>
    <w:p w14:paraId="0EDA42FB" w14:textId="77777777" w:rsidR="005833E1" w:rsidRPr="006D3E9A" w:rsidRDefault="005833E1">
      <w:pPr>
        <w:pStyle w:val="a3"/>
        <w:rPr>
          <w:rFonts w:eastAsia="標楷體"/>
          <w:sz w:val="20"/>
        </w:rPr>
      </w:pPr>
    </w:p>
    <w:p w14:paraId="664850BA" w14:textId="77777777" w:rsidR="005833E1" w:rsidRPr="006D3E9A" w:rsidRDefault="005833E1">
      <w:pPr>
        <w:pStyle w:val="a3"/>
        <w:rPr>
          <w:rFonts w:eastAsia="標楷體"/>
          <w:sz w:val="20"/>
        </w:rPr>
      </w:pPr>
    </w:p>
    <w:p w14:paraId="7F4DE817" w14:textId="77777777" w:rsidR="005833E1" w:rsidRPr="006D3E9A" w:rsidRDefault="005833E1">
      <w:pPr>
        <w:pStyle w:val="a3"/>
        <w:rPr>
          <w:rFonts w:eastAsia="標楷體"/>
          <w:sz w:val="20"/>
        </w:rPr>
      </w:pPr>
    </w:p>
    <w:p w14:paraId="6ACDADE5" w14:textId="77777777" w:rsidR="005833E1" w:rsidRPr="006D3E9A" w:rsidRDefault="005833E1">
      <w:pPr>
        <w:pStyle w:val="a3"/>
        <w:rPr>
          <w:rFonts w:eastAsia="標楷體"/>
          <w:sz w:val="20"/>
        </w:rPr>
      </w:pPr>
    </w:p>
    <w:p w14:paraId="6F9507A0" w14:textId="77777777" w:rsidR="005833E1" w:rsidRPr="006D3E9A" w:rsidRDefault="005833E1">
      <w:pPr>
        <w:pStyle w:val="a3"/>
        <w:rPr>
          <w:rFonts w:eastAsia="標楷體"/>
          <w:sz w:val="20"/>
        </w:rPr>
      </w:pPr>
    </w:p>
    <w:p w14:paraId="43527272" w14:textId="77777777" w:rsidR="005833E1" w:rsidRPr="006D3E9A" w:rsidRDefault="005833E1">
      <w:pPr>
        <w:pStyle w:val="a3"/>
        <w:rPr>
          <w:rFonts w:eastAsia="標楷體"/>
          <w:sz w:val="20"/>
        </w:rPr>
      </w:pPr>
    </w:p>
    <w:p w14:paraId="4CFD59DA" w14:textId="77777777" w:rsidR="005833E1" w:rsidRPr="006D3E9A" w:rsidRDefault="005833E1">
      <w:pPr>
        <w:pStyle w:val="a3"/>
        <w:rPr>
          <w:rFonts w:eastAsia="標楷體"/>
          <w:sz w:val="20"/>
        </w:rPr>
      </w:pPr>
    </w:p>
    <w:p w14:paraId="2E6CE340" w14:textId="77777777" w:rsidR="005833E1" w:rsidRPr="006D3E9A" w:rsidRDefault="005833E1">
      <w:pPr>
        <w:pStyle w:val="a3"/>
        <w:rPr>
          <w:rFonts w:eastAsia="標楷體"/>
          <w:sz w:val="20"/>
        </w:rPr>
      </w:pPr>
    </w:p>
    <w:p w14:paraId="2256ED09" w14:textId="77777777" w:rsidR="005833E1" w:rsidRPr="006D3E9A" w:rsidRDefault="005833E1">
      <w:pPr>
        <w:pStyle w:val="a3"/>
        <w:rPr>
          <w:rFonts w:eastAsia="標楷體"/>
          <w:sz w:val="20"/>
        </w:rPr>
      </w:pPr>
    </w:p>
    <w:p w14:paraId="7BD0437D" w14:textId="77777777" w:rsidR="005833E1" w:rsidRPr="006D3E9A" w:rsidRDefault="005833E1">
      <w:pPr>
        <w:pStyle w:val="a3"/>
        <w:rPr>
          <w:rFonts w:eastAsia="標楷體"/>
          <w:sz w:val="20"/>
        </w:rPr>
      </w:pPr>
    </w:p>
    <w:p w14:paraId="7FBA0EB6" w14:textId="77777777" w:rsidR="005833E1" w:rsidRPr="006D3E9A" w:rsidRDefault="005833E1">
      <w:pPr>
        <w:pStyle w:val="a3"/>
        <w:rPr>
          <w:rFonts w:eastAsia="標楷體"/>
          <w:sz w:val="20"/>
        </w:rPr>
      </w:pPr>
    </w:p>
    <w:p w14:paraId="1FD36982" w14:textId="77777777" w:rsidR="005833E1" w:rsidRPr="006D3E9A" w:rsidRDefault="00000000">
      <w:pPr>
        <w:pStyle w:val="a3"/>
        <w:spacing w:before="15"/>
        <w:rPr>
          <w:rFonts w:eastAsia="標楷體"/>
          <w:sz w:val="20"/>
        </w:rPr>
      </w:pPr>
      <w:r w:rsidRPr="006D3E9A">
        <w:rPr>
          <w:rFonts w:eastAsia="標楷體"/>
          <w:noProof/>
        </w:rPr>
        <mc:AlternateContent>
          <mc:Choice Requires="wps">
            <w:drawing>
              <wp:anchor distT="0" distB="0" distL="0" distR="0" simplePos="0" relativeHeight="251695616" behindDoc="1" locked="0" layoutInCell="1" allowOverlap="1" wp14:anchorId="4797A19E" wp14:editId="1F1FFFE5">
                <wp:simplePos x="0" y="0"/>
                <wp:positionH relativeFrom="page">
                  <wp:posOffset>1139952</wp:posOffset>
                </wp:positionH>
                <wp:positionV relativeFrom="paragraph">
                  <wp:posOffset>171345</wp:posOffset>
                </wp:positionV>
                <wp:extent cx="1828800"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D8DEC7" id="Graphic 87" o:spid="_x0000_s1026" style="position:absolute;margin-left:89.75pt;margin-top:13.5pt;width:2in;height:.5pt;z-index:-251620864;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" path="m1828800,l,,,6095r1828800,l1828800,xe" fillcolor="black" stroked="f">
                <v:path arrowok="t"/>
                <w10:wrap type="topAndBottom" anchorx="page"/>
              </v:shape>
            </w:pict>
          </mc:Fallback>
        </mc:AlternateContent>
      </w:r>
    </w:p>
    <w:p w14:paraId="0C8370C7" w14:textId="77777777" w:rsidR="005833E1" w:rsidRPr="006D3E9A" w:rsidRDefault="005833E1">
      <w:pPr>
        <w:pStyle w:val="a3"/>
        <w:spacing w:before="73"/>
        <w:rPr>
          <w:rFonts w:eastAsia="標楷體"/>
          <w:sz w:val="20"/>
        </w:rPr>
      </w:pPr>
    </w:p>
    <w:p w14:paraId="298A3FE3" w14:textId="77777777" w:rsidR="005833E1" w:rsidRPr="006D3E9A" w:rsidRDefault="00000000">
      <w:pPr>
        <w:tabs>
          <w:tab w:val="left" w:pos="1753"/>
          <w:tab w:val="left" w:pos="2753"/>
          <w:tab w:val="left" w:pos="3465"/>
          <w:tab w:val="left" w:pos="4669"/>
          <w:tab w:val="left" w:pos="5120"/>
          <w:tab w:val="left" w:pos="5571"/>
          <w:tab w:val="left" w:pos="6022"/>
          <w:tab w:val="left" w:pos="6473"/>
          <w:tab w:val="left" w:pos="6924"/>
          <w:tab w:val="left" w:pos="7375"/>
          <w:tab w:val="left" w:pos="7827"/>
          <w:tab w:val="left" w:pos="8278"/>
          <w:tab w:val="left" w:pos="8729"/>
          <w:tab w:val="left" w:pos="9191"/>
        </w:tabs>
        <w:spacing w:line="367" w:lineRule="auto"/>
        <w:ind w:left="1485" w:right="1337" w:hanging="150"/>
        <w:rPr>
          <w:rFonts w:eastAsia="標楷體"/>
          <w:sz w:val="20"/>
        </w:rPr>
      </w:pPr>
      <w:r w:rsidRPr="006D3E9A">
        <w:rPr>
          <w:rFonts w:eastAsia="標楷體"/>
          <w:spacing w:val="-10"/>
          <w:sz w:val="20"/>
          <w:vertAlign w:val="superscript"/>
        </w:rPr>
        <w:t>5</w:t>
      </w:r>
      <w:r w:rsidRPr="006D3E9A">
        <w:rPr>
          <w:rFonts w:eastAsia="標楷體"/>
          <w:sz w:val="20"/>
        </w:rPr>
        <w:tab/>
      </w:r>
      <w:r w:rsidRPr="006D3E9A">
        <w:rPr>
          <w:rFonts w:eastAsia="標楷體"/>
          <w:sz w:val="20"/>
        </w:rPr>
        <w:tab/>
      </w:r>
      <w:r w:rsidRPr="006D3E9A">
        <w:rPr>
          <w:rFonts w:eastAsia="標楷體"/>
          <w:spacing w:val="-2"/>
          <w:sz w:val="20"/>
        </w:rPr>
        <w:t>Adapted</w:t>
      </w:r>
      <w:r w:rsidRPr="006D3E9A">
        <w:rPr>
          <w:rFonts w:eastAsia="標楷體"/>
          <w:sz w:val="20"/>
        </w:rPr>
        <w:tab/>
      </w:r>
      <w:r w:rsidRPr="006D3E9A">
        <w:rPr>
          <w:rFonts w:eastAsia="標楷體"/>
          <w:spacing w:val="-4"/>
          <w:sz w:val="20"/>
        </w:rPr>
        <w:t>from</w:t>
      </w:r>
      <w:r w:rsidRPr="006D3E9A">
        <w:rPr>
          <w:rFonts w:eastAsia="標楷體"/>
          <w:sz w:val="20"/>
        </w:rPr>
        <w:tab/>
      </w:r>
      <w:r w:rsidRPr="006D3E9A">
        <w:rPr>
          <w:rFonts w:eastAsia="標楷體"/>
          <w:spacing w:val="-2"/>
          <w:sz w:val="20"/>
        </w:rPr>
        <w:t>“</w:t>
      </w:r>
      <w:proofErr w:type="spellStart"/>
      <w:r w:rsidRPr="006D3E9A">
        <w:rPr>
          <w:rFonts w:eastAsia="標楷體"/>
          <w:spacing w:val="-2"/>
          <w:sz w:val="20"/>
        </w:rPr>
        <w:t>HAProxy</w:t>
      </w:r>
      <w:proofErr w:type="spellEnd"/>
      <w:r w:rsidRPr="006D3E9A">
        <w:rPr>
          <w:rFonts w:eastAsia="標楷體"/>
          <w:sz w:val="20"/>
        </w:rPr>
        <w:tab/>
      </w:r>
      <w:r w:rsidRPr="006D3E9A">
        <w:rPr>
          <w:rFonts w:eastAsia="標楷體"/>
          <w:spacing w:val="-10"/>
          <w:sz w:val="20"/>
        </w:rPr>
        <w:t>和</w:t>
      </w:r>
      <w:r w:rsidRPr="006D3E9A">
        <w:rPr>
          <w:rFonts w:eastAsia="標楷體"/>
          <w:sz w:val="20"/>
        </w:rPr>
        <w:tab/>
      </w:r>
      <w:r w:rsidRPr="006D3E9A">
        <w:rPr>
          <w:rFonts w:eastAsia="標楷體"/>
          <w:spacing w:val="-10"/>
          <w:sz w:val="20"/>
        </w:rPr>
        <w:t>负</w:t>
      </w:r>
      <w:r w:rsidRPr="006D3E9A">
        <w:rPr>
          <w:rFonts w:eastAsia="標楷體"/>
          <w:sz w:val="20"/>
        </w:rPr>
        <w:tab/>
      </w:r>
      <w:r w:rsidRPr="006D3E9A">
        <w:rPr>
          <w:rFonts w:eastAsia="標楷體"/>
          <w:spacing w:val="-10"/>
          <w:sz w:val="20"/>
        </w:rPr>
        <w:t>载</w:t>
      </w:r>
      <w:r w:rsidRPr="006D3E9A">
        <w:rPr>
          <w:rFonts w:eastAsia="標楷體"/>
          <w:sz w:val="20"/>
        </w:rPr>
        <w:tab/>
      </w:r>
      <w:r w:rsidRPr="006D3E9A">
        <w:rPr>
          <w:rFonts w:eastAsia="標楷體"/>
          <w:spacing w:val="-10"/>
          <w:sz w:val="20"/>
        </w:rPr>
        <w:t>均</w:t>
      </w:r>
      <w:r w:rsidRPr="006D3E9A">
        <w:rPr>
          <w:rFonts w:eastAsia="標楷體"/>
          <w:sz w:val="20"/>
        </w:rPr>
        <w:tab/>
      </w:r>
      <w:r w:rsidRPr="006D3E9A">
        <w:rPr>
          <w:rFonts w:eastAsia="標楷體"/>
          <w:spacing w:val="-10"/>
          <w:sz w:val="20"/>
        </w:rPr>
        <w:t>衡</w:t>
      </w:r>
      <w:r w:rsidRPr="006D3E9A">
        <w:rPr>
          <w:rFonts w:eastAsia="標楷體"/>
          <w:sz w:val="20"/>
        </w:rPr>
        <w:tab/>
      </w:r>
      <w:r w:rsidRPr="006D3E9A">
        <w:rPr>
          <w:rFonts w:eastAsia="標楷體"/>
          <w:spacing w:val="-10"/>
          <w:sz w:val="20"/>
        </w:rPr>
        <w:t>概</w:t>
      </w:r>
      <w:r w:rsidRPr="006D3E9A">
        <w:rPr>
          <w:rFonts w:eastAsia="標楷體"/>
          <w:sz w:val="20"/>
        </w:rPr>
        <w:tab/>
      </w:r>
      <w:r w:rsidRPr="006D3E9A">
        <w:rPr>
          <w:rFonts w:eastAsia="標楷體"/>
          <w:spacing w:val="-10"/>
          <w:sz w:val="20"/>
        </w:rPr>
        <w:t>念</w:t>
      </w:r>
      <w:r w:rsidRPr="006D3E9A">
        <w:rPr>
          <w:rFonts w:eastAsia="標楷體"/>
          <w:sz w:val="20"/>
        </w:rPr>
        <w:tab/>
      </w:r>
      <w:r w:rsidRPr="006D3E9A">
        <w:rPr>
          <w:rFonts w:eastAsia="標楷體"/>
          <w:spacing w:val="-10"/>
          <w:sz w:val="20"/>
        </w:rPr>
        <w:t>介</w:t>
      </w:r>
      <w:r w:rsidRPr="006D3E9A">
        <w:rPr>
          <w:rFonts w:eastAsia="標楷體"/>
          <w:sz w:val="20"/>
        </w:rPr>
        <w:tab/>
      </w:r>
      <w:r w:rsidRPr="006D3E9A">
        <w:rPr>
          <w:rFonts w:eastAsia="標楷體"/>
          <w:spacing w:val="-10"/>
          <w:sz w:val="20"/>
        </w:rPr>
        <w:t>绍</w:t>
      </w:r>
      <w:r w:rsidRPr="006D3E9A">
        <w:rPr>
          <w:rFonts w:eastAsia="標楷體"/>
          <w:sz w:val="20"/>
        </w:rPr>
        <w:tab/>
      </w:r>
      <w:r w:rsidRPr="006D3E9A">
        <w:rPr>
          <w:rFonts w:eastAsia="標楷體"/>
          <w:spacing w:val="-6"/>
          <w:sz w:val="20"/>
        </w:rPr>
        <w:t>,”</w:t>
      </w:r>
      <w:r w:rsidRPr="006D3E9A">
        <w:rPr>
          <w:rFonts w:eastAsia="標楷體"/>
          <w:sz w:val="20"/>
        </w:rPr>
        <w:tab/>
      </w:r>
      <w:r w:rsidRPr="006D3E9A">
        <w:rPr>
          <w:rFonts w:eastAsia="標楷體"/>
          <w:spacing w:val="-2"/>
          <w:sz w:val="20"/>
        </w:rPr>
        <w:t xml:space="preserve">2016, </w:t>
      </w:r>
      <w:r w:rsidRPr="006D3E9A">
        <w:rPr>
          <w:rFonts w:eastAsia="標楷體"/>
          <w:sz w:val="20"/>
        </w:rPr>
        <w:t>https://blog.csdn.net/napolunyishi/article/details/50455896, on 8/31/2020.</w:t>
      </w:r>
    </w:p>
    <w:p w14:paraId="37C1A6C8"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1B280CCB" w14:textId="77777777" w:rsidR="005833E1" w:rsidRPr="006D3E9A" w:rsidRDefault="00000000">
      <w:pPr>
        <w:pStyle w:val="3"/>
        <w:numPr>
          <w:ilvl w:val="1"/>
          <w:numId w:val="4"/>
        </w:numPr>
        <w:tabs>
          <w:tab w:val="left" w:pos="1753"/>
        </w:tabs>
        <w:spacing w:before="352"/>
        <w:ind w:left="1753" w:hanging="418"/>
        <w:rPr>
          <w:rFonts w:eastAsia="標楷體"/>
        </w:rPr>
      </w:pPr>
      <w:bookmarkStart w:id="368" w:name="_TOC_250011"/>
      <w:r w:rsidRPr="006D3E9A">
        <w:rPr>
          <w:rFonts w:eastAsia="標楷體"/>
        </w:rPr>
        <w:lastRenderedPageBreak/>
        <w:t>Design</w:t>
      </w:r>
      <w:r w:rsidRPr="006D3E9A">
        <w:rPr>
          <w:rFonts w:eastAsia="標楷體"/>
          <w:spacing w:val="-8"/>
        </w:rPr>
        <w:t xml:space="preserve"> </w:t>
      </w:r>
      <w:r w:rsidRPr="006D3E9A">
        <w:rPr>
          <w:rFonts w:eastAsia="標楷體"/>
        </w:rPr>
        <w:t>Science</w:t>
      </w:r>
      <w:r w:rsidRPr="006D3E9A">
        <w:rPr>
          <w:rFonts w:eastAsia="標楷體"/>
          <w:spacing w:val="-8"/>
        </w:rPr>
        <w:t xml:space="preserve"> </w:t>
      </w:r>
      <w:bookmarkEnd w:id="368"/>
      <w:r w:rsidRPr="006D3E9A">
        <w:rPr>
          <w:rFonts w:eastAsia="標楷體"/>
          <w:spacing w:val="-2"/>
        </w:rPr>
        <w:t>Research</w:t>
      </w:r>
    </w:p>
    <w:p w14:paraId="6A7F7BD2" w14:textId="77777777" w:rsidR="005833E1" w:rsidRPr="006D3E9A" w:rsidRDefault="005833E1">
      <w:pPr>
        <w:pStyle w:val="a3"/>
        <w:spacing w:before="65"/>
        <w:rPr>
          <w:rFonts w:eastAsia="標楷體"/>
          <w:b/>
          <w:sz w:val="28"/>
        </w:rPr>
      </w:pPr>
    </w:p>
    <w:p w14:paraId="37BE0A58"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noProof/>
        </w:rPr>
        <w:drawing>
          <wp:anchor distT="0" distB="0" distL="0" distR="0" simplePos="0" relativeHeight="251648512" behindDoc="0" locked="0" layoutInCell="1" allowOverlap="1" wp14:anchorId="29A8B156" wp14:editId="47A7EC1C">
            <wp:simplePos x="0" y="0"/>
            <wp:positionH relativeFrom="page">
              <wp:posOffset>359806</wp:posOffset>
            </wp:positionH>
            <wp:positionV relativeFrom="paragraph">
              <wp:posOffset>565449</wp:posOffset>
            </wp:positionV>
            <wp:extent cx="6837678" cy="6837677"/>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In the field of Information Systems at present, research can be roughly divided into two major forms - behavioral science and design science. The main differences between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two</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based</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traits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research</w:t>
      </w:r>
      <w:r w:rsidRPr="006D3E9A">
        <w:rPr>
          <w:rFonts w:eastAsia="標楷體"/>
          <w:spacing w:val="-7"/>
        </w:rPr>
        <w:t xml:space="preserve"> </w:t>
      </w:r>
      <w:r w:rsidRPr="006D3E9A">
        <w:rPr>
          <w:rFonts w:eastAsia="標楷體"/>
        </w:rPr>
        <w:t>purposes</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solutions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them.</w:t>
      </w:r>
      <w:r w:rsidRPr="006D3E9A">
        <w:rPr>
          <w:rFonts w:eastAsia="標楷體"/>
          <w:spacing w:val="-7"/>
        </w:rPr>
        <w:t xml:space="preserve"> </w:t>
      </w:r>
      <w:r w:rsidRPr="006D3E9A">
        <w:rPr>
          <w:rFonts w:eastAsia="標楷體"/>
        </w:rPr>
        <w:t>The former uses existing knowledge or technology (such as models and methods) to solve problems while the latter uses fairly unique or creative means. Furthermore, design science</w:t>
      </w:r>
      <w:r w:rsidRPr="006D3E9A">
        <w:rPr>
          <w:rFonts w:eastAsia="標楷體"/>
          <w:spacing w:val="-1"/>
        </w:rPr>
        <w:t xml:space="preserve"> </w:t>
      </w:r>
      <w:r w:rsidRPr="006D3E9A">
        <w:rPr>
          <w:rFonts w:eastAsia="標楷體"/>
        </w:rPr>
        <w:t>is</w:t>
      </w:r>
      <w:r w:rsidRPr="006D3E9A">
        <w:rPr>
          <w:rFonts w:eastAsia="標楷體"/>
          <w:spacing w:val="-1"/>
        </w:rPr>
        <w:t xml:space="preserve"> </w:t>
      </w:r>
      <w:r w:rsidRPr="006D3E9A">
        <w:rPr>
          <w:rFonts w:eastAsia="標楷體"/>
        </w:rPr>
        <w:t>associated</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creation</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new</w:t>
      </w:r>
      <w:r w:rsidRPr="006D3E9A">
        <w:rPr>
          <w:rFonts w:eastAsia="標楷體"/>
          <w:spacing w:val="-1"/>
        </w:rPr>
        <w:t xml:space="preserve"> </w:t>
      </w:r>
      <w:r w:rsidRPr="006D3E9A">
        <w:rPr>
          <w:rFonts w:eastAsia="標楷體"/>
        </w:rPr>
        <w:t>artifacts (</w:t>
      </w:r>
      <w:proofErr w:type="spellStart"/>
      <w:r w:rsidRPr="006D3E9A">
        <w:rPr>
          <w:rFonts w:eastAsia="標楷體"/>
        </w:rPr>
        <w:t>Goldkuhl</w:t>
      </w:r>
      <w:proofErr w:type="spellEnd"/>
      <w:r w:rsidRPr="006D3E9A">
        <w:rPr>
          <w:rFonts w:eastAsia="標楷體"/>
        </w:rPr>
        <w:t>,</w:t>
      </w:r>
      <w:r w:rsidRPr="006D3E9A">
        <w:rPr>
          <w:rFonts w:eastAsia="標楷體"/>
          <w:spacing w:val="-1"/>
        </w:rPr>
        <w:t xml:space="preserve"> </w:t>
      </w:r>
      <w:r w:rsidRPr="006D3E9A">
        <w:rPr>
          <w:rFonts w:eastAsia="標楷體"/>
        </w:rPr>
        <w:t>2017)</w:t>
      </w:r>
      <w:r w:rsidRPr="006D3E9A">
        <w:rPr>
          <w:rFonts w:eastAsia="標楷體"/>
          <w:spacing w:val="-1"/>
        </w:rPr>
        <w:t xml:space="preserve"> </w:t>
      </w:r>
      <w:r w:rsidRPr="006D3E9A">
        <w:rPr>
          <w:rFonts w:eastAsia="標楷體"/>
        </w:rPr>
        <w:t>which</w:t>
      </w:r>
      <w:r w:rsidRPr="006D3E9A">
        <w:rPr>
          <w:rFonts w:eastAsia="標楷體"/>
          <w:spacing w:val="-1"/>
        </w:rPr>
        <w:t xml:space="preserve"> </w:t>
      </w:r>
      <w:r w:rsidRPr="006D3E9A">
        <w:rPr>
          <w:rFonts w:eastAsia="標楷體"/>
        </w:rPr>
        <w:t>should follow</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seven</w:t>
      </w:r>
      <w:r w:rsidRPr="006D3E9A">
        <w:rPr>
          <w:rFonts w:eastAsia="標楷體"/>
          <w:spacing w:val="-5"/>
        </w:rPr>
        <w:t xml:space="preserve"> </w:t>
      </w:r>
      <w:r w:rsidRPr="006D3E9A">
        <w:rPr>
          <w:rFonts w:eastAsia="標楷體"/>
        </w:rPr>
        <w:t>guidelines</w:t>
      </w:r>
      <w:r w:rsidRPr="006D3E9A">
        <w:rPr>
          <w:rFonts w:eastAsia="標楷體"/>
          <w:spacing w:val="-5"/>
        </w:rPr>
        <w:t xml:space="preserve"> </w:t>
      </w:r>
      <w:r w:rsidRPr="006D3E9A">
        <w:rPr>
          <w:rFonts w:eastAsia="標楷體"/>
        </w:rPr>
        <w:t>shown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table</w:t>
      </w:r>
      <w:r w:rsidRPr="006D3E9A">
        <w:rPr>
          <w:rFonts w:eastAsia="標楷體"/>
          <w:spacing w:val="-5"/>
        </w:rPr>
        <w:t xml:space="preserve"> </w:t>
      </w:r>
      <w:r w:rsidRPr="006D3E9A">
        <w:rPr>
          <w:rFonts w:eastAsia="標楷體"/>
        </w:rPr>
        <w:t>below</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R.</w:t>
      </w:r>
      <w:r w:rsidRPr="006D3E9A">
        <w:rPr>
          <w:rFonts w:eastAsia="標楷體"/>
          <w:spacing w:val="-5"/>
        </w:rPr>
        <w:t xml:space="preserve"> </w:t>
      </w:r>
      <w:r w:rsidRPr="006D3E9A">
        <w:rPr>
          <w:rFonts w:eastAsia="標楷體"/>
        </w:rPr>
        <w:t>Hevner,</w:t>
      </w:r>
      <w:r w:rsidRPr="006D3E9A">
        <w:rPr>
          <w:rFonts w:eastAsia="標楷體"/>
          <w:spacing w:val="-5"/>
        </w:rPr>
        <w:t xml:space="preserve"> </w:t>
      </w:r>
      <w:r w:rsidRPr="006D3E9A">
        <w:rPr>
          <w:rFonts w:eastAsia="標楷體"/>
        </w:rPr>
        <w:t>S.</w:t>
      </w:r>
      <w:r w:rsidRPr="006D3E9A">
        <w:rPr>
          <w:rFonts w:eastAsia="標楷體"/>
          <w:spacing w:val="-5"/>
        </w:rPr>
        <w:t xml:space="preserve"> </w:t>
      </w:r>
      <w:r w:rsidRPr="006D3E9A">
        <w:rPr>
          <w:rFonts w:eastAsia="標楷體"/>
        </w:rPr>
        <w:t>T.</w:t>
      </w:r>
      <w:r w:rsidRPr="006D3E9A">
        <w:rPr>
          <w:rFonts w:eastAsia="標楷體"/>
          <w:spacing w:val="-5"/>
        </w:rPr>
        <w:t xml:space="preserve"> </w:t>
      </w:r>
      <w:r w:rsidRPr="006D3E9A">
        <w:rPr>
          <w:rFonts w:eastAsia="標楷體"/>
        </w:rPr>
        <w:t>March, J. Park, S. Ram, 2004).</w:t>
      </w:r>
    </w:p>
    <w:p w14:paraId="109FB0C2"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94CAD56" w14:textId="77777777" w:rsidR="005833E1" w:rsidRPr="006D3E9A" w:rsidRDefault="005833E1">
      <w:pPr>
        <w:pStyle w:val="a3"/>
        <w:spacing w:before="80"/>
        <w:rPr>
          <w:rFonts w:eastAsia="標楷體"/>
        </w:rPr>
      </w:pPr>
    </w:p>
    <w:p w14:paraId="6DA2922F" w14:textId="0FAE13B3" w:rsidR="005833E1" w:rsidRPr="006D3E9A" w:rsidRDefault="00000000">
      <w:pPr>
        <w:pStyle w:val="a3"/>
        <w:ind w:left="1335"/>
        <w:jc w:val="center"/>
        <w:rPr>
          <w:rFonts w:eastAsia="標楷體"/>
        </w:rPr>
        <w:pPrChange w:id="369" w:author="190498 lily" w:date="2023-11-22T16:44:00Z">
          <w:pPr>
            <w:pStyle w:val="a3"/>
            <w:ind w:left="1335"/>
          </w:pPr>
        </w:pPrChange>
      </w:pPr>
      <w:r w:rsidRPr="006D3E9A">
        <w:rPr>
          <w:rFonts w:eastAsia="標楷體"/>
          <w:noProof/>
        </w:rPr>
        <w:drawing>
          <wp:anchor distT="0" distB="0" distL="0" distR="0" simplePos="0" relativeHeight="251649536" behindDoc="0" locked="0" layoutInCell="1" allowOverlap="1" wp14:anchorId="1019CD09" wp14:editId="48DB8419">
            <wp:simplePos x="0" y="0"/>
            <wp:positionH relativeFrom="page">
              <wp:posOffset>359806</wp:posOffset>
            </wp:positionH>
            <wp:positionV relativeFrom="paragraph">
              <wp:posOffset>1013104</wp:posOffset>
            </wp:positionV>
            <wp:extent cx="6837678" cy="6837677"/>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3"/>
        </w:rPr>
        <w:t xml:space="preserve"> </w:t>
      </w:r>
      <w:del w:id="370" w:author="190498 lily" w:date="2023-11-22T16:43:00Z">
        <w:r w:rsidRPr="006D3E9A" w:rsidDel="004379D4">
          <w:rPr>
            <w:rFonts w:eastAsia="標楷體"/>
          </w:rPr>
          <w:delText>2</w:delText>
        </w:r>
      </w:del>
      <w:ins w:id="371" w:author="190498 lily" w:date="2023-11-22T16:43:00Z">
        <w:r w:rsidR="004379D4">
          <w:rPr>
            <w:rFonts w:eastAsia="標楷體"/>
          </w:rPr>
          <w:t>2.2</w:t>
        </w:r>
      </w:ins>
      <w:del w:id="372" w:author="190498 lily" w:date="2023-11-22T16:43:00Z">
        <w:r w:rsidRPr="006D3E9A" w:rsidDel="004379D4">
          <w:rPr>
            <w:rFonts w:eastAsia="標楷體"/>
          </w:rPr>
          <w:delText>:</w:delText>
        </w:r>
      </w:del>
      <w:r w:rsidRPr="006D3E9A">
        <w:rPr>
          <w:rFonts w:eastAsia="標楷體"/>
          <w:spacing w:val="-3"/>
        </w:rPr>
        <w:t xml:space="preserve"> </w:t>
      </w:r>
      <w:r w:rsidRPr="004379D4">
        <w:rPr>
          <w:rFonts w:eastAsia="標楷體"/>
          <w:i/>
          <w:iCs/>
          <w:rPrChange w:id="373" w:author="190498 lily" w:date="2023-11-22T16:44:00Z">
            <w:rPr>
              <w:rFonts w:eastAsia="標楷體"/>
            </w:rPr>
          </w:rPrChange>
        </w:rPr>
        <w:t>Design-Science</w:t>
      </w:r>
      <w:r w:rsidRPr="004379D4">
        <w:rPr>
          <w:rFonts w:eastAsia="標楷體"/>
          <w:i/>
          <w:iCs/>
          <w:spacing w:val="-3"/>
          <w:rPrChange w:id="374" w:author="190498 lily" w:date="2023-11-22T16:44:00Z">
            <w:rPr>
              <w:rFonts w:eastAsia="標楷體"/>
              <w:spacing w:val="-3"/>
            </w:rPr>
          </w:rPrChange>
        </w:rPr>
        <w:t xml:space="preserve"> </w:t>
      </w:r>
      <w:r w:rsidRPr="004379D4">
        <w:rPr>
          <w:rFonts w:eastAsia="標楷體"/>
          <w:i/>
          <w:iCs/>
          <w:rPrChange w:id="375" w:author="190498 lily" w:date="2023-11-22T16:44:00Z">
            <w:rPr>
              <w:rFonts w:eastAsia="標楷體"/>
            </w:rPr>
          </w:rPrChange>
        </w:rPr>
        <w:t>Research</w:t>
      </w:r>
      <w:r w:rsidRPr="004379D4">
        <w:rPr>
          <w:rFonts w:eastAsia="標楷體"/>
          <w:i/>
          <w:iCs/>
          <w:spacing w:val="-2"/>
          <w:rPrChange w:id="376" w:author="190498 lily" w:date="2023-11-22T16:44:00Z">
            <w:rPr>
              <w:rFonts w:eastAsia="標楷體"/>
              <w:spacing w:val="-2"/>
            </w:rPr>
          </w:rPrChange>
        </w:rPr>
        <w:t xml:space="preserve"> Guidelines</w:t>
      </w:r>
    </w:p>
    <w:p w14:paraId="10CEFC07"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4"/>
        <w:gridCol w:w="1762"/>
        <w:gridCol w:w="6207"/>
      </w:tblGrid>
      <w:tr w:rsidR="005833E1" w:rsidRPr="006D3E9A" w14:paraId="55745D96" w14:textId="77777777">
        <w:trPr>
          <w:trHeight w:val="565"/>
        </w:trPr>
        <w:tc>
          <w:tcPr>
            <w:tcW w:w="2156" w:type="dxa"/>
            <w:gridSpan w:val="2"/>
          </w:tcPr>
          <w:p w14:paraId="6FA76232" w14:textId="77777777" w:rsidR="005833E1" w:rsidRPr="006D3E9A" w:rsidRDefault="00000000">
            <w:pPr>
              <w:pStyle w:val="TableParagraph"/>
              <w:spacing w:before="78"/>
              <w:ind w:left="110"/>
              <w:jc w:val="center"/>
              <w:rPr>
                <w:rFonts w:eastAsia="標楷體"/>
                <w:b/>
                <w:sz w:val="24"/>
              </w:rPr>
              <w:pPrChange w:id="377" w:author="190498 lily" w:date="2023-11-22T16:45:00Z">
                <w:pPr>
                  <w:pStyle w:val="TableParagraph"/>
                  <w:spacing w:before="78"/>
                  <w:ind w:left="110"/>
                  <w:jc w:val="left"/>
                </w:pPr>
              </w:pPrChange>
            </w:pPr>
            <w:r w:rsidRPr="006D3E9A">
              <w:rPr>
                <w:rFonts w:eastAsia="標楷體"/>
                <w:b/>
                <w:spacing w:val="-2"/>
                <w:sz w:val="24"/>
              </w:rPr>
              <w:t>Guideline</w:t>
            </w:r>
          </w:p>
        </w:tc>
        <w:tc>
          <w:tcPr>
            <w:tcW w:w="6207" w:type="dxa"/>
          </w:tcPr>
          <w:p w14:paraId="036F0736" w14:textId="77777777" w:rsidR="005833E1" w:rsidRPr="006D3E9A" w:rsidRDefault="00000000">
            <w:pPr>
              <w:pStyle w:val="TableParagraph"/>
              <w:spacing w:before="78"/>
              <w:ind w:left="109"/>
              <w:jc w:val="center"/>
              <w:rPr>
                <w:rFonts w:eastAsia="標楷體"/>
                <w:b/>
                <w:sz w:val="24"/>
              </w:rPr>
              <w:pPrChange w:id="378" w:author="190498 lily" w:date="2023-11-22T16:45:00Z">
                <w:pPr>
                  <w:pStyle w:val="TableParagraph"/>
                  <w:spacing w:before="78"/>
                  <w:ind w:left="109"/>
                  <w:jc w:val="left"/>
                </w:pPr>
              </w:pPrChange>
            </w:pPr>
            <w:r w:rsidRPr="006D3E9A">
              <w:rPr>
                <w:rFonts w:eastAsia="標楷體"/>
                <w:b/>
                <w:spacing w:val="-2"/>
                <w:sz w:val="24"/>
              </w:rPr>
              <w:t>Description</w:t>
            </w:r>
          </w:p>
        </w:tc>
      </w:tr>
      <w:tr w:rsidR="005833E1" w:rsidRPr="006D3E9A" w14:paraId="7FCD090D" w14:textId="77777777">
        <w:trPr>
          <w:trHeight w:val="1415"/>
        </w:trPr>
        <w:tc>
          <w:tcPr>
            <w:tcW w:w="394" w:type="dxa"/>
          </w:tcPr>
          <w:p w14:paraId="6C371B75" w14:textId="77777777" w:rsidR="005833E1" w:rsidRPr="006D3E9A" w:rsidRDefault="005833E1">
            <w:pPr>
              <w:pStyle w:val="TableParagraph"/>
              <w:spacing w:before="229"/>
              <w:jc w:val="left"/>
              <w:rPr>
                <w:rFonts w:eastAsia="標楷體"/>
                <w:sz w:val="24"/>
              </w:rPr>
            </w:pPr>
          </w:p>
          <w:p w14:paraId="19253AC9"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1</w:t>
            </w:r>
          </w:p>
        </w:tc>
        <w:tc>
          <w:tcPr>
            <w:tcW w:w="1762" w:type="dxa"/>
          </w:tcPr>
          <w:p w14:paraId="444CFE6C" w14:textId="77777777" w:rsidR="005833E1" w:rsidRPr="006D3E9A" w:rsidRDefault="005833E1">
            <w:pPr>
              <w:pStyle w:val="TableParagraph"/>
              <w:spacing w:before="22"/>
              <w:jc w:val="left"/>
              <w:rPr>
                <w:rFonts w:eastAsia="標楷體"/>
                <w:sz w:val="24"/>
              </w:rPr>
            </w:pPr>
          </w:p>
          <w:p w14:paraId="58C94110"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w:t>
            </w:r>
            <w:r w:rsidRPr="006D3E9A">
              <w:rPr>
                <w:rFonts w:eastAsia="標楷體"/>
                <w:spacing w:val="-15"/>
                <w:sz w:val="24"/>
              </w:rPr>
              <w:t xml:space="preserve"> </w:t>
            </w:r>
            <w:r w:rsidRPr="006D3E9A">
              <w:rPr>
                <w:rFonts w:eastAsia="標楷體"/>
                <w:sz w:val="24"/>
              </w:rPr>
              <w:t>as</w:t>
            </w:r>
            <w:r w:rsidRPr="006D3E9A">
              <w:rPr>
                <w:rFonts w:eastAsia="標楷體"/>
                <w:spacing w:val="-15"/>
                <w:sz w:val="24"/>
              </w:rPr>
              <w:t xml:space="preserve"> </w:t>
            </w:r>
            <w:r w:rsidRPr="006D3E9A">
              <w:rPr>
                <w:rFonts w:eastAsia="標楷體"/>
                <w:sz w:val="24"/>
              </w:rPr>
              <w:t xml:space="preserve">an </w:t>
            </w:r>
            <w:r w:rsidRPr="006D3E9A">
              <w:rPr>
                <w:rFonts w:eastAsia="標楷體"/>
                <w:spacing w:val="-2"/>
                <w:sz w:val="24"/>
              </w:rPr>
              <w:t>Artifact</w:t>
            </w:r>
          </w:p>
        </w:tc>
        <w:tc>
          <w:tcPr>
            <w:tcW w:w="6207" w:type="dxa"/>
          </w:tcPr>
          <w:p w14:paraId="3BD1D5C2" w14:textId="77777777" w:rsidR="005833E1" w:rsidRPr="006D3E9A" w:rsidRDefault="005833E1">
            <w:pPr>
              <w:pStyle w:val="TableParagraph"/>
              <w:spacing w:before="22"/>
              <w:jc w:val="left"/>
              <w:rPr>
                <w:rFonts w:eastAsia="標楷體"/>
                <w:sz w:val="24"/>
              </w:rPr>
            </w:pPr>
          </w:p>
          <w:p w14:paraId="7C02503C"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Design-science</w:t>
            </w:r>
            <w:r w:rsidRPr="006D3E9A">
              <w:rPr>
                <w:rFonts w:eastAsia="標楷體"/>
                <w:spacing w:val="-6"/>
                <w:sz w:val="24"/>
              </w:rPr>
              <w:t xml:space="preserve"> </w:t>
            </w:r>
            <w:r w:rsidRPr="006D3E9A">
              <w:rPr>
                <w:rFonts w:eastAsia="標楷體"/>
                <w:sz w:val="24"/>
              </w:rPr>
              <w:t>research</w:t>
            </w:r>
            <w:r w:rsidRPr="006D3E9A">
              <w:rPr>
                <w:rFonts w:eastAsia="標楷體"/>
                <w:spacing w:val="-5"/>
                <w:sz w:val="24"/>
              </w:rPr>
              <w:t xml:space="preserve"> </w:t>
            </w:r>
            <w:r w:rsidRPr="006D3E9A">
              <w:rPr>
                <w:rFonts w:eastAsia="標楷體"/>
                <w:sz w:val="24"/>
              </w:rPr>
              <w:t>must</w:t>
            </w:r>
            <w:r w:rsidRPr="006D3E9A">
              <w:rPr>
                <w:rFonts w:eastAsia="標楷體"/>
                <w:spacing w:val="-5"/>
                <w:sz w:val="24"/>
              </w:rPr>
              <w:t xml:space="preserve"> </w:t>
            </w:r>
            <w:r w:rsidRPr="006D3E9A">
              <w:rPr>
                <w:rFonts w:eastAsia="標楷體"/>
                <w:sz w:val="24"/>
              </w:rPr>
              <w:t>produce</w:t>
            </w:r>
            <w:r w:rsidRPr="006D3E9A">
              <w:rPr>
                <w:rFonts w:eastAsia="標楷體"/>
                <w:spacing w:val="-6"/>
                <w:sz w:val="24"/>
              </w:rPr>
              <w:t xml:space="preserve"> </w:t>
            </w:r>
            <w:r w:rsidRPr="006D3E9A">
              <w:rPr>
                <w:rFonts w:eastAsia="標楷體"/>
                <w:sz w:val="24"/>
              </w:rPr>
              <w:t>a</w:t>
            </w:r>
            <w:r w:rsidRPr="006D3E9A">
              <w:rPr>
                <w:rFonts w:eastAsia="標楷體"/>
                <w:spacing w:val="-6"/>
                <w:sz w:val="24"/>
              </w:rPr>
              <w:t xml:space="preserve"> </w:t>
            </w:r>
            <w:r w:rsidRPr="006D3E9A">
              <w:rPr>
                <w:rFonts w:eastAsia="標楷體"/>
                <w:sz w:val="24"/>
              </w:rPr>
              <w:t>viable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 form of a construct, a model, a method, or an instantiation.</w:t>
            </w:r>
          </w:p>
        </w:tc>
      </w:tr>
      <w:tr w:rsidR="005833E1" w:rsidRPr="006D3E9A" w14:paraId="1F33469B" w14:textId="77777777">
        <w:trPr>
          <w:trHeight w:val="1420"/>
        </w:trPr>
        <w:tc>
          <w:tcPr>
            <w:tcW w:w="394" w:type="dxa"/>
          </w:tcPr>
          <w:p w14:paraId="77E13047" w14:textId="77777777" w:rsidR="005833E1" w:rsidRPr="006D3E9A" w:rsidRDefault="005833E1">
            <w:pPr>
              <w:pStyle w:val="TableParagraph"/>
              <w:spacing w:before="229"/>
              <w:jc w:val="left"/>
              <w:rPr>
                <w:rFonts w:eastAsia="標楷體"/>
                <w:sz w:val="24"/>
              </w:rPr>
            </w:pPr>
          </w:p>
          <w:p w14:paraId="15061E0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2</w:t>
            </w:r>
          </w:p>
        </w:tc>
        <w:tc>
          <w:tcPr>
            <w:tcW w:w="1762" w:type="dxa"/>
          </w:tcPr>
          <w:p w14:paraId="26BB1E0E" w14:textId="77777777" w:rsidR="005833E1" w:rsidRPr="006D3E9A" w:rsidRDefault="005833E1">
            <w:pPr>
              <w:pStyle w:val="TableParagraph"/>
              <w:spacing w:before="22"/>
              <w:jc w:val="left"/>
              <w:rPr>
                <w:rFonts w:eastAsia="標楷體"/>
                <w:sz w:val="24"/>
              </w:rPr>
            </w:pPr>
          </w:p>
          <w:p w14:paraId="737CD04E"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Problem Relevance</w:t>
            </w:r>
          </w:p>
        </w:tc>
        <w:tc>
          <w:tcPr>
            <w:tcW w:w="6207" w:type="dxa"/>
          </w:tcPr>
          <w:p w14:paraId="16503CA5" w14:textId="77777777" w:rsidR="005833E1" w:rsidRPr="006D3E9A" w:rsidRDefault="00000000">
            <w:pPr>
              <w:pStyle w:val="TableParagraph"/>
              <w:spacing w:before="92" w:line="360" w:lineRule="auto"/>
              <w:ind w:left="109" w:right="113"/>
              <w:jc w:val="left"/>
              <w:rPr>
                <w:rFonts w:eastAsia="標楷體"/>
                <w:sz w:val="24"/>
              </w:rPr>
            </w:pPr>
            <w:r w:rsidRPr="006D3E9A">
              <w:rPr>
                <w:rFonts w:eastAsia="標楷體"/>
                <w:sz w:val="24"/>
              </w:rPr>
              <w:t>The objective of design-science research is to develop technology-based</w:t>
            </w:r>
            <w:r w:rsidRPr="006D3E9A">
              <w:rPr>
                <w:rFonts w:eastAsia="標楷體"/>
                <w:spacing w:val="-6"/>
                <w:sz w:val="24"/>
              </w:rPr>
              <w:t xml:space="preserve"> </w:t>
            </w:r>
            <w:r w:rsidRPr="006D3E9A">
              <w:rPr>
                <w:rFonts w:eastAsia="標楷體"/>
                <w:sz w:val="24"/>
              </w:rPr>
              <w:t>solutions</w:t>
            </w:r>
            <w:r w:rsidRPr="006D3E9A">
              <w:rPr>
                <w:rFonts w:eastAsia="標楷體"/>
                <w:spacing w:val="-6"/>
                <w:sz w:val="24"/>
              </w:rPr>
              <w:t xml:space="preserve"> </w:t>
            </w:r>
            <w:r w:rsidRPr="006D3E9A">
              <w:rPr>
                <w:rFonts w:eastAsia="標楷體"/>
                <w:sz w:val="24"/>
              </w:rPr>
              <w:t>to</w:t>
            </w:r>
            <w:r w:rsidRPr="006D3E9A">
              <w:rPr>
                <w:rFonts w:eastAsia="標楷體"/>
                <w:spacing w:val="-6"/>
                <w:sz w:val="24"/>
              </w:rPr>
              <w:t xml:space="preserve"> </w:t>
            </w:r>
            <w:r w:rsidRPr="006D3E9A">
              <w:rPr>
                <w:rFonts w:eastAsia="標楷體"/>
                <w:sz w:val="24"/>
              </w:rPr>
              <w:t>important</w:t>
            </w:r>
            <w:r w:rsidRPr="006D3E9A">
              <w:rPr>
                <w:rFonts w:eastAsia="標楷體"/>
                <w:spacing w:val="-7"/>
                <w:sz w:val="24"/>
              </w:rPr>
              <w:t xml:space="preserve"> </w:t>
            </w:r>
            <w:r w:rsidRPr="006D3E9A">
              <w:rPr>
                <w:rFonts w:eastAsia="標楷體"/>
                <w:sz w:val="24"/>
              </w:rPr>
              <w:t>and</w:t>
            </w:r>
            <w:r w:rsidRPr="006D3E9A">
              <w:rPr>
                <w:rFonts w:eastAsia="標楷體"/>
                <w:spacing w:val="-6"/>
                <w:sz w:val="24"/>
              </w:rPr>
              <w:t xml:space="preserve"> </w:t>
            </w:r>
            <w:r w:rsidRPr="006D3E9A">
              <w:rPr>
                <w:rFonts w:eastAsia="標楷體"/>
                <w:sz w:val="24"/>
              </w:rPr>
              <w:t>relevant</w:t>
            </w:r>
            <w:r w:rsidRPr="006D3E9A">
              <w:rPr>
                <w:rFonts w:eastAsia="標楷體"/>
                <w:spacing w:val="-7"/>
                <w:sz w:val="24"/>
              </w:rPr>
              <w:t xml:space="preserve"> </w:t>
            </w:r>
            <w:r w:rsidRPr="006D3E9A">
              <w:rPr>
                <w:rFonts w:eastAsia="標楷體"/>
                <w:sz w:val="24"/>
              </w:rPr>
              <w:t xml:space="preserve">business </w:t>
            </w:r>
            <w:r w:rsidRPr="006D3E9A">
              <w:rPr>
                <w:rFonts w:eastAsia="標楷體"/>
                <w:spacing w:val="-2"/>
                <w:sz w:val="24"/>
              </w:rPr>
              <w:t>problems.</w:t>
            </w:r>
          </w:p>
        </w:tc>
      </w:tr>
      <w:tr w:rsidR="005833E1" w:rsidRPr="006D3E9A" w14:paraId="0D55AEE2" w14:textId="77777777">
        <w:trPr>
          <w:trHeight w:val="1415"/>
        </w:trPr>
        <w:tc>
          <w:tcPr>
            <w:tcW w:w="394" w:type="dxa"/>
          </w:tcPr>
          <w:p w14:paraId="0D2878C9" w14:textId="77777777" w:rsidR="005833E1" w:rsidRPr="006D3E9A" w:rsidRDefault="005833E1">
            <w:pPr>
              <w:pStyle w:val="TableParagraph"/>
              <w:spacing w:before="224"/>
              <w:jc w:val="left"/>
              <w:rPr>
                <w:rFonts w:eastAsia="標楷體"/>
                <w:sz w:val="24"/>
              </w:rPr>
            </w:pPr>
          </w:p>
          <w:p w14:paraId="64AE6DA4"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3</w:t>
            </w:r>
          </w:p>
        </w:tc>
        <w:tc>
          <w:tcPr>
            <w:tcW w:w="1762" w:type="dxa"/>
          </w:tcPr>
          <w:p w14:paraId="12B11661" w14:textId="77777777" w:rsidR="005833E1" w:rsidRPr="006D3E9A" w:rsidRDefault="005833E1">
            <w:pPr>
              <w:pStyle w:val="TableParagraph"/>
              <w:spacing w:before="18"/>
              <w:jc w:val="left"/>
              <w:rPr>
                <w:rFonts w:eastAsia="標楷體"/>
                <w:sz w:val="24"/>
              </w:rPr>
            </w:pPr>
          </w:p>
          <w:p w14:paraId="2EB44CFF" w14:textId="77777777" w:rsidR="005833E1" w:rsidRPr="006D3E9A" w:rsidRDefault="00000000">
            <w:pPr>
              <w:pStyle w:val="TableParagraph"/>
              <w:spacing w:before="0" w:line="360" w:lineRule="auto"/>
              <w:ind w:left="109"/>
              <w:jc w:val="left"/>
              <w:rPr>
                <w:rFonts w:eastAsia="標楷體"/>
                <w:sz w:val="24"/>
              </w:rPr>
            </w:pPr>
            <w:r w:rsidRPr="006D3E9A">
              <w:rPr>
                <w:rFonts w:eastAsia="標楷體"/>
                <w:spacing w:val="-2"/>
                <w:sz w:val="24"/>
              </w:rPr>
              <w:t>Design Evaluation</w:t>
            </w:r>
          </w:p>
        </w:tc>
        <w:tc>
          <w:tcPr>
            <w:tcW w:w="6207" w:type="dxa"/>
          </w:tcPr>
          <w:p w14:paraId="55FAB099" w14:textId="77777777" w:rsidR="005833E1" w:rsidRPr="006D3E9A" w:rsidRDefault="00000000">
            <w:pPr>
              <w:pStyle w:val="TableParagraph"/>
              <w:spacing w:before="87" w:line="360" w:lineRule="auto"/>
              <w:ind w:left="109" w:right="113"/>
              <w:jc w:val="left"/>
              <w:rPr>
                <w:rFonts w:eastAsia="標楷體"/>
                <w:sz w:val="24"/>
              </w:rPr>
            </w:pPr>
            <w:r w:rsidRPr="006D3E9A">
              <w:rPr>
                <w:rFonts w:eastAsia="標楷體"/>
                <w:sz w:val="24"/>
              </w:rPr>
              <w:t>The</w:t>
            </w:r>
            <w:r w:rsidRPr="006D3E9A">
              <w:rPr>
                <w:rFonts w:eastAsia="標楷體"/>
                <w:spacing w:val="-5"/>
                <w:sz w:val="24"/>
              </w:rPr>
              <w:t xml:space="preserve"> </w:t>
            </w:r>
            <w:r w:rsidRPr="006D3E9A">
              <w:rPr>
                <w:rFonts w:eastAsia="標楷體"/>
                <w:sz w:val="24"/>
              </w:rPr>
              <w:t>utility,</w:t>
            </w:r>
            <w:r w:rsidRPr="006D3E9A">
              <w:rPr>
                <w:rFonts w:eastAsia="標楷體"/>
                <w:spacing w:val="-4"/>
                <w:sz w:val="24"/>
              </w:rPr>
              <w:t xml:space="preserve"> </w:t>
            </w:r>
            <w:r w:rsidRPr="006D3E9A">
              <w:rPr>
                <w:rFonts w:eastAsia="標楷體"/>
                <w:sz w:val="24"/>
              </w:rPr>
              <w:t>quality,</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efficacy</w:t>
            </w:r>
            <w:r w:rsidRPr="006D3E9A">
              <w:rPr>
                <w:rFonts w:eastAsia="標楷體"/>
                <w:spacing w:val="-4"/>
                <w:sz w:val="24"/>
              </w:rPr>
              <w:t xml:space="preserve"> </w:t>
            </w:r>
            <w:r w:rsidRPr="006D3E9A">
              <w:rPr>
                <w:rFonts w:eastAsia="標楷體"/>
                <w:sz w:val="24"/>
              </w:rPr>
              <w:t>of</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design</w:t>
            </w:r>
            <w:r w:rsidRPr="006D3E9A">
              <w:rPr>
                <w:rFonts w:eastAsia="標楷體"/>
                <w:spacing w:val="-4"/>
                <w:sz w:val="24"/>
              </w:rPr>
              <w:t xml:space="preserve"> </w:t>
            </w:r>
            <w:r w:rsidRPr="006D3E9A">
              <w:rPr>
                <w:rFonts w:eastAsia="標楷體"/>
                <w:sz w:val="24"/>
              </w:rPr>
              <w:t>artifact</w:t>
            </w:r>
            <w:r w:rsidRPr="006D3E9A">
              <w:rPr>
                <w:rFonts w:eastAsia="標楷體"/>
                <w:spacing w:val="-4"/>
                <w:sz w:val="24"/>
              </w:rPr>
              <w:t xml:space="preserve"> </w:t>
            </w:r>
            <w:r w:rsidRPr="006D3E9A">
              <w:rPr>
                <w:rFonts w:eastAsia="標楷體"/>
                <w:sz w:val="24"/>
              </w:rPr>
              <w:t>must</w:t>
            </w:r>
            <w:r w:rsidRPr="006D3E9A">
              <w:rPr>
                <w:rFonts w:eastAsia="標楷體"/>
                <w:spacing w:val="-4"/>
                <w:sz w:val="24"/>
              </w:rPr>
              <w:t xml:space="preserve"> </w:t>
            </w:r>
            <w:r w:rsidRPr="006D3E9A">
              <w:rPr>
                <w:rFonts w:eastAsia="標楷體"/>
                <w:sz w:val="24"/>
              </w:rPr>
              <w:t xml:space="preserve">be rigorously demonstrated via well-executed evaluation </w:t>
            </w:r>
            <w:r w:rsidRPr="006D3E9A">
              <w:rPr>
                <w:rFonts w:eastAsia="標楷體"/>
                <w:spacing w:val="-2"/>
                <w:sz w:val="24"/>
              </w:rPr>
              <w:t>methods.</w:t>
            </w:r>
          </w:p>
        </w:tc>
      </w:tr>
      <w:tr w:rsidR="005833E1" w:rsidRPr="006D3E9A" w14:paraId="06A4F3F8" w14:textId="77777777">
        <w:trPr>
          <w:trHeight w:val="1415"/>
        </w:trPr>
        <w:tc>
          <w:tcPr>
            <w:tcW w:w="394" w:type="dxa"/>
          </w:tcPr>
          <w:p w14:paraId="2B22CAA7" w14:textId="77777777" w:rsidR="005833E1" w:rsidRPr="006D3E9A" w:rsidRDefault="005833E1">
            <w:pPr>
              <w:pStyle w:val="TableParagraph"/>
              <w:spacing w:before="229"/>
              <w:jc w:val="left"/>
              <w:rPr>
                <w:rFonts w:eastAsia="標楷體"/>
                <w:sz w:val="24"/>
              </w:rPr>
            </w:pPr>
          </w:p>
          <w:p w14:paraId="70C52522"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4</w:t>
            </w:r>
          </w:p>
        </w:tc>
        <w:tc>
          <w:tcPr>
            <w:tcW w:w="1762" w:type="dxa"/>
          </w:tcPr>
          <w:p w14:paraId="562E7998" w14:textId="77777777" w:rsidR="005833E1" w:rsidRPr="006D3E9A" w:rsidRDefault="005833E1">
            <w:pPr>
              <w:pStyle w:val="TableParagraph"/>
              <w:spacing w:before="22"/>
              <w:jc w:val="left"/>
              <w:rPr>
                <w:rFonts w:eastAsia="標楷體"/>
                <w:sz w:val="24"/>
              </w:rPr>
            </w:pPr>
          </w:p>
          <w:p w14:paraId="4FFB99F4"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Research Contributions</w:t>
            </w:r>
          </w:p>
        </w:tc>
        <w:tc>
          <w:tcPr>
            <w:tcW w:w="6207" w:type="dxa"/>
          </w:tcPr>
          <w:p w14:paraId="024E0866" w14:textId="77777777" w:rsidR="005833E1" w:rsidRPr="006D3E9A" w:rsidRDefault="00000000">
            <w:pPr>
              <w:pStyle w:val="TableParagraph"/>
              <w:spacing w:before="87" w:line="360" w:lineRule="auto"/>
              <w:ind w:left="109" w:right="587"/>
              <w:jc w:val="both"/>
              <w:rPr>
                <w:rFonts w:eastAsia="標楷體"/>
                <w:sz w:val="24"/>
              </w:rPr>
            </w:pPr>
            <w:r w:rsidRPr="006D3E9A">
              <w:rPr>
                <w:rFonts w:eastAsia="標楷體"/>
                <w:sz w:val="24"/>
              </w:rPr>
              <w:t>Effective</w:t>
            </w:r>
            <w:r w:rsidRPr="006D3E9A">
              <w:rPr>
                <w:rFonts w:eastAsia="標楷體"/>
                <w:spacing w:val="-2"/>
                <w:sz w:val="24"/>
              </w:rPr>
              <w:t xml:space="preserve"> </w:t>
            </w:r>
            <w:r w:rsidRPr="006D3E9A">
              <w:rPr>
                <w:rFonts w:eastAsia="標楷體"/>
                <w:sz w:val="24"/>
              </w:rPr>
              <w:t>design-science</w:t>
            </w:r>
            <w:r w:rsidRPr="006D3E9A">
              <w:rPr>
                <w:rFonts w:eastAsia="標楷體"/>
                <w:spacing w:val="-2"/>
                <w:sz w:val="24"/>
              </w:rPr>
              <w:t xml:space="preserve"> </w:t>
            </w:r>
            <w:r w:rsidRPr="006D3E9A">
              <w:rPr>
                <w:rFonts w:eastAsia="標楷體"/>
                <w:sz w:val="24"/>
              </w:rPr>
              <w:t>research</w:t>
            </w:r>
            <w:r w:rsidRPr="006D3E9A">
              <w:rPr>
                <w:rFonts w:eastAsia="標楷體"/>
                <w:spacing w:val="-1"/>
                <w:sz w:val="24"/>
              </w:rPr>
              <w:t xml:space="preserve"> </w:t>
            </w:r>
            <w:r w:rsidRPr="006D3E9A">
              <w:rPr>
                <w:rFonts w:eastAsia="標楷體"/>
                <w:sz w:val="24"/>
              </w:rPr>
              <w:t>must</w:t>
            </w:r>
            <w:r w:rsidRPr="006D3E9A">
              <w:rPr>
                <w:rFonts w:eastAsia="標楷體"/>
                <w:spacing w:val="-1"/>
                <w:sz w:val="24"/>
              </w:rPr>
              <w:t xml:space="preserve"> </w:t>
            </w:r>
            <w:r w:rsidRPr="006D3E9A">
              <w:rPr>
                <w:rFonts w:eastAsia="標楷體"/>
                <w:sz w:val="24"/>
              </w:rPr>
              <w:t>provide</w:t>
            </w:r>
            <w:r w:rsidRPr="006D3E9A">
              <w:rPr>
                <w:rFonts w:eastAsia="標楷體"/>
                <w:spacing w:val="-2"/>
                <w:sz w:val="24"/>
              </w:rPr>
              <w:t xml:space="preserve"> </w:t>
            </w:r>
            <w:r w:rsidRPr="006D3E9A">
              <w:rPr>
                <w:rFonts w:eastAsia="標楷體"/>
                <w:sz w:val="24"/>
              </w:rPr>
              <w:t>clear</w:t>
            </w:r>
            <w:r w:rsidRPr="006D3E9A">
              <w:rPr>
                <w:rFonts w:eastAsia="標楷體"/>
                <w:spacing w:val="-1"/>
                <w:sz w:val="24"/>
              </w:rPr>
              <w:t xml:space="preserve"> </w:t>
            </w:r>
            <w:r w:rsidRPr="006D3E9A">
              <w:rPr>
                <w:rFonts w:eastAsia="標楷體"/>
                <w:sz w:val="24"/>
              </w:rPr>
              <w:t>and verifiable</w:t>
            </w:r>
            <w:r w:rsidRPr="006D3E9A">
              <w:rPr>
                <w:rFonts w:eastAsia="標楷體"/>
                <w:spacing w:val="-6"/>
                <w:sz w:val="24"/>
              </w:rPr>
              <w:t xml:space="preserve"> </w:t>
            </w:r>
            <w:r w:rsidRPr="006D3E9A">
              <w:rPr>
                <w:rFonts w:eastAsia="標楷體"/>
                <w:sz w:val="24"/>
              </w:rPr>
              <w:t>contributions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areas</w:t>
            </w:r>
            <w:r w:rsidRPr="006D3E9A">
              <w:rPr>
                <w:rFonts w:eastAsia="標楷體"/>
                <w:spacing w:val="-5"/>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design</w:t>
            </w:r>
            <w:r w:rsidRPr="006D3E9A">
              <w:rPr>
                <w:rFonts w:eastAsia="標楷體"/>
                <w:spacing w:val="-5"/>
                <w:sz w:val="24"/>
              </w:rPr>
              <w:t xml:space="preserve"> </w:t>
            </w:r>
            <w:r w:rsidRPr="006D3E9A">
              <w:rPr>
                <w:rFonts w:eastAsia="標楷體"/>
                <w:sz w:val="24"/>
              </w:rPr>
              <w:t>artifact, design foundations, and/or design methodologies.</w:t>
            </w:r>
          </w:p>
        </w:tc>
      </w:tr>
      <w:tr w:rsidR="005833E1" w:rsidRPr="006D3E9A" w14:paraId="3005F033" w14:textId="77777777">
        <w:trPr>
          <w:trHeight w:val="1420"/>
        </w:trPr>
        <w:tc>
          <w:tcPr>
            <w:tcW w:w="394" w:type="dxa"/>
          </w:tcPr>
          <w:p w14:paraId="01302C72" w14:textId="77777777" w:rsidR="005833E1" w:rsidRPr="006D3E9A" w:rsidRDefault="005833E1">
            <w:pPr>
              <w:pStyle w:val="TableParagraph"/>
              <w:spacing w:before="229"/>
              <w:jc w:val="left"/>
              <w:rPr>
                <w:rFonts w:eastAsia="標楷體"/>
                <w:sz w:val="24"/>
              </w:rPr>
            </w:pPr>
          </w:p>
          <w:p w14:paraId="3025B020"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5</w:t>
            </w:r>
          </w:p>
        </w:tc>
        <w:tc>
          <w:tcPr>
            <w:tcW w:w="1762" w:type="dxa"/>
          </w:tcPr>
          <w:p w14:paraId="30E29858" w14:textId="77777777" w:rsidR="005833E1" w:rsidRPr="006D3E9A" w:rsidRDefault="005833E1">
            <w:pPr>
              <w:pStyle w:val="TableParagraph"/>
              <w:spacing w:before="229"/>
              <w:jc w:val="left"/>
              <w:rPr>
                <w:rFonts w:eastAsia="標楷體"/>
                <w:sz w:val="24"/>
              </w:rPr>
            </w:pPr>
          </w:p>
          <w:p w14:paraId="7FFB2272" w14:textId="77777777" w:rsidR="005833E1" w:rsidRPr="006D3E9A" w:rsidRDefault="00000000">
            <w:pPr>
              <w:pStyle w:val="TableParagraph"/>
              <w:spacing w:before="0"/>
              <w:ind w:left="109"/>
              <w:jc w:val="left"/>
              <w:rPr>
                <w:rFonts w:eastAsia="標楷體"/>
                <w:sz w:val="24"/>
              </w:rPr>
            </w:pPr>
            <w:r w:rsidRPr="006D3E9A">
              <w:rPr>
                <w:rFonts w:eastAsia="標楷體"/>
                <w:sz w:val="24"/>
              </w:rPr>
              <w:t>Research</w:t>
            </w:r>
            <w:r w:rsidRPr="006D3E9A">
              <w:rPr>
                <w:rFonts w:eastAsia="標楷體"/>
                <w:spacing w:val="-4"/>
                <w:sz w:val="24"/>
              </w:rPr>
              <w:t xml:space="preserve"> </w:t>
            </w:r>
            <w:r w:rsidRPr="006D3E9A">
              <w:rPr>
                <w:rFonts w:eastAsia="標楷體"/>
                <w:spacing w:val="-2"/>
                <w:sz w:val="24"/>
              </w:rPr>
              <w:t>Rigor</w:t>
            </w:r>
          </w:p>
        </w:tc>
        <w:tc>
          <w:tcPr>
            <w:tcW w:w="6207" w:type="dxa"/>
          </w:tcPr>
          <w:p w14:paraId="606579FE" w14:textId="77777777" w:rsidR="005833E1" w:rsidRPr="006D3E9A" w:rsidRDefault="00000000">
            <w:pPr>
              <w:pStyle w:val="TableParagraph"/>
              <w:spacing w:before="92" w:line="360" w:lineRule="auto"/>
              <w:ind w:left="109" w:right="148"/>
              <w:jc w:val="left"/>
              <w:rPr>
                <w:rFonts w:eastAsia="標楷體"/>
                <w:sz w:val="24"/>
              </w:rPr>
            </w:pPr>
            <w:r w:rsidRPr="006D3E9A">
              <w:rPr>
                <w:rFonts w:eastAsia="標楷體"/>
                <w:sz w:val="24"/>
              </w:rPr>
              <w:t>Design-science research relies upon the application of rigorous</w:t>
            </w:r>
            <w:r w:rsidRPr="006D3E9A">
              <w:rPr>
                <w:rFonts w:eastAsia="標楷體"/>
                <w:spacing w:val="-5"/>
                <w:sz w:val="24"/>
              </w:rPr>
              <w:t xml:space="preserve"> </w:t>
            </w:r>
            <w:r w:rsidRPr="006D3E9A">
              <w:rPr>
                <w:rFonts w:eastAsia="標楷體"/>
                <w:sz w:val="24"/>
              </w:rPr>
              <w:t>methods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both</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construction</w:t>
            </w:r>
            <w:r w:rsidRPr="006D3E9A">
              <w:rPr>
                <w:rFonts w:eastAsia="標楷體"/>
                <w:spacing w:val="-5"/>
                <w:sz w:val="24"/>
              </w:rPr>
              <w:t xml:space="preserve"> </w:t>
            </w:r>
            <w:r w:rsidRPr="006D3E9A">
              <w:rPr>
                <w:rFonts w:eastAsia="標楷體"/>
                <w:sz w:val="24"/>
              </w:rPr>
              <w:t>and</w:t>
            </w:r>
            <w:r w:rsidRPr="006D3E9A">
              <w:rPr>
                <w:rFonts w:eastAsia="標楷體"/>
                <w:spacing w:val="-5"/>
                <w:sz w:val="24"/>
              </w:rPr>
              <w:t xml:space="preserve"> </w:t>
            </w:r>
            <w:r w:rsidRPr="006D3E9A">
              <w:rPr>
                <w:rFonts w:eastAsia="標楷體"/>
                <w:sz w:val="24"/>
              </w:rPr>
              <w:t>evaluation</w:t>
            </w:r>
            <w:r w:rsidRPr="006D3E9A">
              <w:rPr>
                <w:rFonts w:eastAsia="標楷體"/>
                <w:spacing w:val="-5"/>
                <w:sz w:val="24"/>
              </w:rPr>
              <w:t xml:space="preserve"> </w:t>
            </w:r>
            <w:r w:rsidRPr="006D3E9A">
              <w:rPr>
                <w:rFonts w:eastAsia="標楷體"/>
                <w:sz w:val="24"/>
              </w:rPr>
              <w:t>of the design artifact.</w:t>
            </w:r>
          </w:p>
        </w:tc>
      </w:tr>
      <w:tr w:rsidR="005833E1" w:rsidRPr="006D3E9A" w14:paraId="4985D57F" w14:textId="77777777">
        <w:trPr>
          <w:trHeight w:val="1415"/>
        </w:trPr>
        <w:tc>
          <w:tcPr>
            <w:tcW w:w="394" w:type="dxa"/>
          </w:tcPr>
          <w:p w14:paraId="6EDC8FB8" w14:textId="77777777" w:rsidR="005833E1" w:rsidRPr="006D3E9A" w:rsidRDefault="005833E1">
            <w:pPr>
              <w:pStyle w:val="TableParagraph"/>
              <w:spacing w:before="224"/>
              <w:jc w:val="left"/>
              <w:rPr>
                <w:rFonts w:eastAsia="標楷體"/>
                <w:sz w:val="24"/>
              </w:rPr>
            </w:pPr>
          </w:p>
          <w:p w14:paraId="1E8272B8"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6</w:t>
            </w:r>
          </w:p>
        </w:tc>
        <w:tc>
          <w:tcPr>
            <w:tcW w:w="1762" w:type="dxa"/>
          </w:tcPr>
          <w:p w14:paraId="0D77AD7A" w14:textId="77777777" w:rsidR="005833E1" w:rsidRPr="006D3E9A" w:rsidRDefault="005833E1">
            <w:pPr>
              <w:pStyle w:val="TableParagraph"/>
              <w:spacing w:before="18"/>
              <w:jc w:val="left"/>
              <w:rPr>
                <w:rFonts w:eastAsia="標楷體"/>
                <w:sz w:val="24"/>
              </w:rPr>
            </w:pPr>
          </w:p>
          <w:p w14:paraId="4346D060" w14:textId="77777777" w:rsidR="005833E1" w:rsidRPr="006D3E9A" w:rsidRDefault="00000000">
            <w:pPr>
              <w:pStyle w:val="TableParagraph"/>
              <w:spacing w:before="0" w:line="360" w:lineRule="auto"/>
              <w:ind w:left="109" w:right="191"/>
              <w:jc w:val="left"/>
              <w:rPr>
                <w:rFonts w:eastAsia="標楷體"/>
                <w:sz w:val="24"/>
              </w:rPr>
            </w:pPr>
            <w:r w:rsidRPr="006D3E9A">
              <w:rPr>
                <w:rFonts w:eastAsia="標楷體"/>
                <w:sz w:val="24"/>
              </w:rPr>
              <w:t>Design as a Search</w:t>
            </w:r>
            <w:r w:rsidRPr="006D3E9A">
              <w:rPr>
                <w:rFonts w:eastAsia="標楷體"/>
                <w:spacing w:val="-15"/>
                <w:sz w:val="24"/>
              </w:rPr>
              <w:t xml:space="preserve"> </w:t>
            </w:r>
            <w:r w:rsidRPr="006D3E9A">
              <w:rPr>
                <w:rFonts w:eastAsia="標楷體"/>
                <w:sz w:val="24"/>
              </w:rPr>
              <w:t>Process</w:t>
            </w:r>
          </w:p>
        </w:tc>
        <w:tc>
          <w:tcPr>
            <w:tcW w:w="6207" w:type="dxa"/>
          </w:tcPr>
          <w:p w14:paraId="0EB4CF6A" w14:textId="77777777" w:rsidR="005833E1" w:rsidRPr="006D3E9A" w:rsidRDefault="00000000">
            <w:pPr>
              <w:pStyle w:val="TableParagraph"/>
              <w:spacing w:before="87" w:line="360" w:lineRule="auto"/>
              <w:ind w:left="109"/>
              <w:jc w:val="left"/>
              <w:rPr>
                <w:rFonts w:eastAsia="標楷體"/>
                <w:sz w:val="24"/>
              </w:rPr>
            </w:pPr>
            <w:r w:rsidRPr="006D3E9A">
              <w:rPr>
                <w:rFonts w:eastAsia="標楷體"/>
                <w:sz w:val="24"/>
              </w:rPr>
              <w:t>The</w:t>
            </w:r>
            <w:r w:rsidRPr="006D3E9A">
              <w:rPr>
                <w:rFonts w:eastAsia="標楷體"/>
                <w:spacing w:val="-6"/>
                <w:sz w:val="24"/>
              </w:rPr>
              <w:t xml:space="preserve"> </w:t>
            </w:r>
            <w:r w:rsidRPr="006D3E9A">
              <w:rPr>
                <w:rFonts w:eastAsia="標楷體"/>
                <w:sz w:val="24"/>
              </w:rPr>
              <w:t>search</w:t>
            </w:r>
            <w:r w:rsidRPr="006D3E9A">
              <w:rPr>
                <w:rFonts w:eastAsia="標楷體"/>
                <w:spacing w:val="-5"/>
                <w:sz w:val="24"/>
              </w:rPr>
              <w:t xml:space="preserve"> </w:t>
            </w:r>
            <w:r w:rsidRPr="006D3E9A">
              <w:rPr>
                <w:rFonts w:eastAsia="標楷體"/>
                <w:sz w:val="24"/>
              </w:rPr>
              <w:t>for</w:t>
            </w:r>
            <w:r w:rsidRPr="006D3E9A">
              <w:rPr>
                <w:rFonts w:eastAsia="標楷體"/>
                <w:spacing w:val="-5"/>
                <w:sz w:val="24"/>
              </w:rPr>
              <w:t xml:space="preserve"> </w:t>
            </w:r>
            <w:r w:rsidRPr="006D3E9A">
              <w:rPr>
                <w:rFonts w:eastAsia="標楷體"/>
                <w:sz w:val="24"/>
              </w:rPr>
              <w:t>an</w:t>
            </w:r>
            <w:r w:rsidRPr="006D3E9A">
              <w:rPr>
                <w:rFonts w:eastAsia="標楷體"/>
                <w:spacing w:val="-5"/>
                <w:sz w:val="24"/>
              </w:rPr>
              <w:t xml:space="preserve"> </w:t>
            </w:r>
            <w:r w:rsidRPr="006D3E9A">
              <w:rPr>
                <w:rFonts w:eastAsia="標楷體"/>
                <w:sz w:val="24"/>
              </w:rPr>
              <w:t>effective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requires</w:t>
            </w:r>
            <w:r w:rsidRPr="006D3E9A">
              <w:rPr>
                <w:rFonts w:eastAsia="標楷體"/>
                <w:spacing w:val="-5"/>
                <w:sz w:val="24"/>
              </w:rPr>
              <w:t xml:space="preserve"> </w:t>
            </w:r>
            <w:r w:rsidRPr="006D3E9A">
              <w:rPr>
                <w:rFonts w:eastAsia="標楷體"/>
                <w:sz w:val="24"/>
              </w:rPr>
              <w:t>utilizing</w:t>
            </w:r>
            <w:r w:rsidRPr="006D3E9A">
              <w:rPr>
                <w:rFonts w:eastAsia="標楷體"/>
                <w:spacing w:val="-5"/>
                <w:sz w:val="24"/>
              </w:rPr>
              <w:t xml:space="preserve"> </w:t>
            </w:r>
            <w:r w:rsidRPr="006D3E9A">
              <w:rPr>
                <w:rFonts w:eastAsia="標楷體"/>
                <w:sz w:val="24"/>
              </w:rPr>
              <w:t>available means to reach desired ends while satisfying laws in the problem environment.</w:t>
            </w:r>
          </w:p>
        </w:tc>
      </w:tr>
      <w:tr w:rsidR="005833E1" w:rsidRPr="006D3E9A" w14:paraId="12A5C2A7" w14:textId="77777777">
        <w:trPr>
          <w:trHeight w:val="1415"/>
        </w:trPr>
        <w:tc>
          <w:tcPr>
            <w:tcW w:w="394" w:type="dxa"/>
          </w:tcPr>
          <w:p w14:paraId="2E5C479F" w14:textId="77777777" w:rsidR="005833E1" w:rsidRPr="006D3E9A" w:rsidRDefault="005833E1">
            <w:pPr>
              <w:pStyle w:val="TableParagraph"/>
              <w:spacing w:before="229"/>
              <w:jc w:val="left"/>
              <w:rPr>
                <w:rFonts w:eastAsia="標楷體"/>
                <w:sz w:val="24"/>
              </w:rPr>
            </w:pPr>
          </w:p>
          <w:p w14:paraId="25347A7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7</w:t>
            </w:r>
          </w:p>
        </w:tc>
        <w:tc>
          <w:tcPr>
            <w:tcW w:w="1762" w:type="dxa"/>
          </w:tcPr>
          <w:p w14:paraId="694B5A62" w14:textId="77777777" w:rsidR="005833E1" w:rsidRPr="006D3E9A" w:rsidRDefault="005833E1">
            <w:pPr>
              <w:pStyle w:val="TableParagraph"/>
              <w:spacing w:before="18"/>
              <w:jc w:val="left"/>
              <w:rPr>
                <w:rFonts w:eastAsia="標楷體"/>
                <w:sz w:val="24"/>
              </w:rPr>
            </w:pPr>
          </w:p>
          <w:p w14:paraId="0AD7470F" w14:textId="77777777" w:rsidR="005833E1" w:rsidRPr="006D3E9A" w:rsidRDefault="00000000">
            <w:pPr>
              <w:pStyle w:val="TableParagraph"/>
              <w:spacing w:before="0" w:line="362" w:lineRule="auto"/>
              <w:ind w:left="109"/>
              <w:jc w:val="left"/>
              <w:rPr>
                <w:rFonts w:eastAsia="標楷體"/>
                <w:sz w:val="24"/>
              </w:rPr>
            </w:pPr>
            <w:r w:rsidRPr="006D3E9A">
              <w:rPr>
                <w:rFonts w:eastAsia="標楷體"/>
                <w:spacing w:val="-2"/>
                <w:sz w:val="24"/>
              </w:rPr>
              <w:t xml:space="preserve">Communication </w:t>
            </w:r>
            <w:r w:rsidRPr="006D3E9A">
              <w:rPr>
                <w:rFonts w:eastAsia="標楷體"/>
                <w:sz w:val="24"/>
              </w:rPr>
              <w:t>of Research</w:t>
            </w:r>
          </w:p>
        </w:tc>
        <w:tc>
          <w:tcPr>
            <w:tcW w:w="6207" w:type="dxa"/>
          </w:tcPr>
          <w:p w14:paraId="7FCDBBAC" w14:textId="77777777" w:rsidR="005833E1" w:rsidRPr="006D3E9A" w:rsidRDefault="00000000">
            <w:pPr>
              <w:pStyle w:val="TableParagraph"/>
              <w:spacing w:before="87" w:line="360" w:lineRule="auto"/>
              <w:ind w:left="109" w:right="148"/>
              <w:jc w:val="left"/>
              <w:rPr>
                <w:rFonts w:eastAsia="標楷體"/>
                <w:sz w:val="24"/>
              </w:rPr>
            </w:pPr>
            <w:r w:rsidRPr="006D3E9A">
              <w:rPr>
                <w:rFonts w:eastAsia="標楷體"/>
                <w:sz w:val="24"/>
              </w:rPr>
              <w:t>Design-science</w:t>
            </w:r>
            <w:r w:rsidRPr="006D3E9A">
              <w:rPr>
                <w:rFonts w:eastAsia="標楷體"/>
                <w:spacing w:val="-7"/>
                <w:sz w:val="24"/>
              </w:rPr>
              <w:t xml:space="preserve"> </w:t>
            </w:r>
            <w:r w:rsidRPr="006D3E9A">
              <w:rPr>
                <w:rFonts w:eastAsia="標楷體"/>
                <w:sz w:val="24"/>
              </w:rPr>
              <w:t>research</w:t>
            </w:r>
            <w:r w:rsidRPr="006D3E9A">
              <w:rPr>
                <w:rFonts w:eastAsia="標楷體"/>
                <w:spacing w:val="-6"/>
                <w:sz w:val="24"/>
              </w:rPr>
              <w:t xml:space="preserve"> </w:t>
            </w:r>
            <w:r w:rsidRPr="006D3E9A">
              <w:rPr>
                <w:rFonts w:eastAsia="標楷體"/>
                <w:sz w:val="24"/>
              </w:rPr>
              <w:t>must</w:t>
            </w:r>
            <w:r w:rsidRPr="006D3E9A">
              <w:rPr>
                <w:rFonts w:eastAsia="標楷體"/>
                <w:spacing w:val="-6"/>
                <w:sz w:val="24"/>
              </w:rPr>
              <w:t xml:space="preserve"> </w:t>
            </w:r>
            <w:r w:rsidRPr="006D3E9A">
              <w:rPr>
                <w:rFonts w:eastAsia="標楷體"/>
                <w:sz w:val="24"/>
              </w:rPr>
              <w:t>be</w:t>
            </w:r>
            <w:r w:rsidRPr="006D3E9A">
              <w:rPr>
                <w:rFonts w:eastAsia="標楷體"/>
                <w:spacing w:val="-7"/>
                <w:sz w:val="24"/>
              </w:rPr>
              <w:t xml:space="preserve"> </w:t>
            </w:r>
            <w:r w:rsidRPr="006D3E9A">
              <w:rPr>
                <w:rFonts w:eastAsia="標楷體"/>
                <w:sz w:val="24"/>
              </w:rPr>
              <w:t>presented</w:t>
            </w:r>
            <w:r w:rsidRPr="006D3E9A">
              <w:rPr>
                <w:rFonts w:eastAsia="標楷體"/>
                <w:spacing w:val="-6"/>
                <w:sz w:val="24"/>
              </w:rPr>
              <w:t xml:space="preserve"> </w:t>
            </w:r>
            <w:r w:rsidRPr="006D3E9A">
              <w:rPr>
                <w:rFonts w:eastAsia="標楷體"/>
                <w:sz w:val="24"/>
              </w:rPr>
              <w:t>effectively</w:t>
            </w:r>
            <w:r w:rsidRPr="006D3E9A">
              <w:rPr>
                <w:rFonts w:eastAsia="標楷體"/>
                <w:spacing w:val="-6"/>
                <w:sz w:val="24"/>
              </w:rPr>
              <w:t xml:space="preserve"> </w:t>
            </w:r>
            <w:r w:rsidRPr="006D3E9A">
              <w:rPr>
                <w:rFonts w:eastAsia="標楷體"/>
                <w:sz w:val="24"/>
              </w:rPr>
              <w:t>both</w:t>
            </w:r>
            <w:r w:rsidRPr="006D3E9A">
              <w:rPr>
                <w:rFonts w:eastAsia="標楷體"/>
                <w:spacing w:val="-6"/>
                <w:sz w:val="24"/>
              </w:rPr>
              <w:t xml:space="preserve"> </w:t>
            </w:r>
            <w:r w:rsidRPr="006D3E9A">
              <w:rPr>
                <w:rFonts w:eastAsia="標楷體"/>
                <w:sz w:val="24"/>
              </w:rPr>
              <w:t xml:space="preserve">to technology-oriented as well as management-oriented </w:t>
            </w:r>
            <w:r w:rsidRPr="006D3E9A">
              <w:rPr>
                <w:rFonts w:eastAsia="標楷體"/>
                <w:spacing w:val="-2"/>
                <w:sz w:val="24"/>
              </w:rPr>
              <w:t>audiences.</w:t>
            </w:r>
          </w:p>
        </w:tc>
      </w:tr>
    </w:tbl>
    <w:p w14:paraId="7C293C3C"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4F8B325" w14:textId="77777777" w:rsidR="005833E1" w:rsidRPr="006D3E9A" w:rsidRDefault="00000000">
      <w:pPr>
        <w:pStyle w:val="1"/>
        <w:ind w:left="402"/>
        <w:rPr>
          <w:rFonts w:eastAsia="標楷體"/>
        </w:rPr>
      </w:pPr>
      <w:bookmarkStart w:id="379" w:name="_TOC_250010"/>
      <w:r w:rsidRPr="006D3E9A">
        <w:rPr>
          <w:rFonts w:eastAsia="標楷體"/>
        </w:rPr>
        <w:lastRenderedPageBreak/>
        <w:t>Chapter</w:t>
      </w:r>
      <w:r w:rsidRPr="006D3E9A">
        <w:rPr>
          <w:rFonts w:eastAsia="標楷體"/>
          <w:spacing w:val="-14"/>
        </w:rPr>
        <w:t xml:space="preserve"> </w:t>
      </w:r>
      <w:r w:rsidRPr="006D3E9A">
        <w:rPr>
          <w:rFonts w:eastAsia="標楷體"/>
        </w:rPr>
        <w:t>3:</w:t>
      </w:r>
      <w:r w:rsidRPr="006D3E9A">
        <w:rPr>
          <w:rFonts w:eastAsia="標楷體"/>
          <w:spacing w:val="-9"/>
        </w:rPr>
        <w:t xml:space="preserve"> </w:t>
      </w:r>
      <w:r w:rsidRPr="006D3E9A">
        <w:rPr>
          <w:rFonts w:eastAsia="標楷體"/>
        </w:rPr>
        <w:t>Research</w:t>
      </w:r>
      <w:r w:rsidRPr="006D3E9A">
        <w:rPr>
          <w:rFonts w:eastAsia="標楷體"/>
          <w:spacing w:val="-8"/>
        </w:rPr>
        <w:t xml:space="preserve"> </w:t>
      </w:r>
      <w:bookmarkEnd w:id="379"/>
      <w:r w:rsidRPr="006D3E9A">
        <w:rPr>
          <w:rFonts w:eastAsia="標楷體"/>
          <w:spacing w:val="-2"/>
        </w:rPr>
        <w:t>Methods</w:t>
      </w:r>
    </w:p>
    <w:p w14:paraId="63FD7B44" w14:textId="77777777" w:rsidR="005833E1" w:rsidRPr="006D3E9A" w:rsidRDefault="005833E1">
      <w:pPr>
        <w:pStyle w:val="a3"/>
        <w:rPr>
          <w:rFonts w:eastAsia="標楷體"/>
          <w:b/>
          <w:sz w:val="32"/>
        </w:rPr>
      </w:pPr>
    </w:p>
    <w:p w14:paraId="0E6EBDF7" w14:textId="77777777" w:rsidR="005833E1" w:rsidRPr="006D3E9A" w:rsidRDefault="005833E1">
      <w:pPr>
        <w:pStyle w:val="a3"/>
        <w:spacing w:before="243"/>
        <w:rPr>
          <w:rFonts w:eastAsia="標楷體"/>
          <w:b/>
          <w:sz w:val="32"/>
        </w:rPr>
      </w:pPr>
    </w:p>
    <w:p w14:paraId="497A738A" w14:textId="77777777" w:rsidR="005833E1" w:rsidRPr="006D3E9A" w:rsidRDefault="00000000">
      <w:pPr>
        <w:pStyle w:val="a3"/>
        <w:spacing w:line="480" w:lineRule="auto"/>
        <w:ind w:left="1335" w:right="1336" w:firstLine="480"/>
        <w:jc w:val="both"/>
        <w:rPr>
          <w:rFonts w:eastAsia="標楷體"/>
        </w:rPr>
      </w:pPr>
      <w:r w:rsidRPr="006D3E9A">
        <w:rPr>
          <w:rFonts w:eastAsia="標楷體"/>
          <w:noProof/>
        </w:rPr>
        <w:drawing>
          <wp:anchor distT="0" distB="0" distL="0" distR="0" simplePos="0" relativeHeight="251650560" behindDoc="0" locked="0" layoutInCell="1" allowOverlap="1" wp14:anchorId="286784E8" wp14:editId="2662793F">
            <wp:simplePos x="0" y="0"/>
            <wp:positionH relativeFrom="page">
              <wp:posOffset>359806</wp:posOffset>
            </wp:positionH>
            <wp:positionV relativeFrom="paragraph">
              <wp:posOffset>156533</wp:posOffset>
            </wp:positionV>
            <wp:extent cx="6837678" cy="6837677"/>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The present paper follows the </w:t>
      </w:r>
      <w:proofErr w:type="gramStart"/>
      <w:r w:rsidRPr="006D3E9A">
        <w:rPr>
          <w:rFonts w:eastAsia="標楷體"/>
        </w:rPr>
        <w:t>seven design</w:t>
      </w:r>
      <w:proofErr w:type="gramEnd"/>
      <w:r w:rsidRPr="006D3E9A">
        <w:rPr>
          <w:rFonts w:eastAsia="標楷體"/>
        </w:rPr>
        <w:t xml:space="preserve"> science research (DSR) guidelines, composing a reusable Ansible playbook for automating </w:t>
      </w:r>
      <w:proofErr w:type="spellStart"/>
      <w:r w:rsidRPr="006D3E9A">
        <w:rPr>
          <w:rFonts w:eastAsia="標楷體"/>
        </w:rPr>
        <w:t>DApp</w:t>
      </w:r>
      <w:proofErr w:type="spellEnd"/>
      <w:r w:rsidRPr="006D3E9A">
        <w:rPr>
          <w:rFonts w:eastAsia="標楷體"/>
        </w:rPr>
        <w:t xml:space="preserve"> server setup and configuration.</w:t>
      </w:r>
      <w:r w:rsidRPr="006D3E9A">
        <w:rPr>
          <w:rFonts w:eastAsia="標楷體"/>
          <w:spacing w:val="-12"/>
        </w:rPr>
        <w:t xml:space="preserve"> </w:t>
      </w:r>
      <w:r w:rsidRPr="006D3E9A">
        <w:rPr>
          <w:rFonts w:eastAsia="標楷體"/>
        </w:rPr>
        <w:t>This</w:t>
      </w:r>
      <w:r w:rsidRPr="006D3E9A">
        <w:rPr>
          <w:rFonts w:eastAsia="標楷體"/>
          <w:spacing w:val="-12"/>
        </w:rPr>
        <w:t xml:space="preserve"> </w:t>
      </w:r>
      <w:r w:rsidRPr="006D3E9A">
        <w:rPr>
          <w:rFonts w:eastAsia="標楷體"/>
        </w:rPr>
        <w:t>section</w:t>
      </w:r>
      <w:r w:rsidRPr="006D3E9A">
        <w:rPr>
          <w:rFonts w:eastAsia="標楷體"/>
          <w:spacing w:val="-12"/>
        </w:rPr>
        <w:t xml:space="preserve"> </w:t>
      </w:r>
      <w:r w:rsidRPr="006D3E9A">
        <w:rPr>
          <w:rFonts w:eastAsia="標楷體"/>
        </w:rPr>
        <w:t>also</w:t>
      </w:r>
      <w:r w:rsidRPr="006D3E9A">
        <w:rPr>
          <w:rFonts w:eastAsia="標楷體"/>
          <w:spacing w:val="-12"/>
        </w:rPr>
        <w:t xml:space="preserve"> </w:t>
      </w:r>
      <w:r w:rsidRPr="006D3E9A">
        <w:rPr>
          <w:rFonts w:eastAsia="標楷體"/>
        </w:rPr>
        <w:t>includes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testing</w:t>
      </w:r>
      <w:r w:rsidRPr="006D3E9A">
        <w:rPr>
          <w:rFonts w:eastAsia="標楷體"/>
          <w:spacing w:val="-12"/>
        </w:rPr>
        <w:t xml:space="preserve"> </w:t>
      </w:r>
      <w:r w:rsidRPr="006D3E9A">
        <w:rPr>
          <w:rFonts w:eastAsia="標楷體"/>
        </w:rPr>
        <w:t>environment</w:t>
      </w:r>
      <w:r w:rsidRPr="006D3E9A">
        <w:rPr>
          <w:rFonts w:eastAsia="標楷體"/>
          <w:spacing w:val="-12"/>
        </w:rPr>
        <w:t xml:space="preserve"> </w:t>
      </w:r>
      <w:r w:rsidRPr="006D3E9A">
        <w:rPr>
          <w:rFonts w:eastAsia="標楷體"/>
        </w:rPr>
        <w:t>setup</w:t>
      </w:r>
      <w:r w:rsidRPr="006D3E9A">
        <w:rPr>
          <w:rFonts w:eastAsia="標楷體"/>
          <w:spacing w:val="-12"/>
        </w:rPr>
        <w:t xml:space="preserve"> </w:t>
      </w:r>
      <w:r w:rsidRPr="006D3E9A">
        <w:rPr>
          <w:rFonts w:eastAsia="標楷體"/>
        </w:rPr>
        <w:t>and</w:t>
      </w:r>
      <w:r w:rsidRPr="006D3E9A">
        <w:rPr>
          <w:rFonts w:eastAsia="標楷體"/>
          <w:spacing w:val="-12"/>
        </w:rPr>
        <w:t xml:space="preserve"> </w:t>
      </w:r>
      <w:r w:rsidRPr="006D3E9A">
        <w:rPr>
          <w:rFonts w:eastAsia="標楷體"/>
        </w:rPr>
        <w:t>explains</w:t>
      </w:r>
      <w:r w:rsidRPr="006D3E9A">
        <w:rPr>
          <w:rFonts w:eastAsia="標楷體"/>
          <w:spacing w:val="-12"/>
        </w:rPr>
        <w:t xml:space="preserve"> </w:t>
      </w:r>
      <w:r w:rsidRPr="006D3E9A">
        <w:rPr>
          <w:rFonts w:eastAsia="標楷體"/>
        </w:rPr>
        <w:t>the evaluation and monitoring tools for evaluating the performance.</w:t>
      </w:r>
    </w:p>
    <w:p w14:paraId="79AF418E" w14:textId="77777777" w:rsidR="005833E1" w:rsidRPr="006D3E9A" w:rsidRDefault="005833E1">
      <w:pPr>
        <w:pStyle w:val="a3"/>
        <w:spacing w:before="272"/>
        <w:rPr>
          <w:rFonts w:eastAsia="標楷體"/>
        </w:rPr>
      </w:pPr>
    </w:p>
    <w:p w14:paraId="5372EF47" w14:textId="77777777" w:rsidR="005833E1" w:rsidRPr="006D3E9A" w:rsidRDefault="00000000">
      <w:pPr>
        <w:pStyle w:val="3"/>
        <w:numPr>
          <w:ilvl w:val="1"/>
          <w:numId w:val="3"/>
        </w:numPr>
        <w:tabs>
          <w:tab w:val="left" w:pos="1753"/>
        </w:tabs>
        <w:ind w:left="1753" w:hanging="418"/>
        <w:rPr>
          <w:rFonts w:eastAsia="標楷體"/>
        </w:rPr>
      </w:pPr>
      <w:bookmarkStart w:id="380" w:name="_TOC_250009"/>
      <w:r w:rsidRPr="006D3E9A">
        <w:rPr>
          <w:rFonts w:eastAsia="標楷體"/>
        </w:rPr>
        <w:t>Design</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5"/>
        </w:rPr>
        <w:t xml:space="preserve"> </w:t>
      </w:r>
      <w:bookmarkEnd w:id="380"/>
      <w:r w:rsidRPr="006D3E9A">
        <w:rPr>
          <w:rFonts w:eastAsia="標楷體"/>
          <w:spacing w:val="-2"/>
        </w:rPr>
        <w:t>Structure</w:t>
      </w:r>
    </w:p>
    <w:p w14:paraId="7B525905" w14:textId="77777777" w:rsidR="005833E1" w:rsidRPr="006D3E9A" w:rsidRDefault="005833E1">
      <w:pPr>
        <w:pStyle w:val="a3"/>
        <w:spacing w:before="61"/>
        <w:rPr>
          <w:rFonts w:eastAsia="標楷體"/>
          <w:b/>
          <w:sz w:val="28"/>
        </w:rPr>
      </w:pPr>
    </w:p>
    <w:p w14:paraId="212E1A0B"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present</w:t>
      </w:r>
      <w:r w:rsidRPr="006D3E9A">
        <w:rPr>
          <w:rFonts w:eastAsia="標楷體"/>
          <w:spacing w:val="-7"/>
        </w:rPr>
        <w:t xml:space="preserve"> </w:t>
      </w:r>
      <w:r w:rsidRPr="006D3E9A">
        <w:rPr>
          <w:rFonts w:eastAsia="標楷體"/>
        </w:rPr>
        <w:t>paper</w:t>
      </w:r>
      <w:r w:rsidRPr="006D3E9A">
        <w:rPr>
          <w:rFonts w:eastAsia="標楷體"/>
          <w:spacing w:val="-7"/>
        </w:rPr>
        <w:t xml:space="preserve"> </w:t>
      </w:r>
      <w:r w:rsidRPr="006D3E9A">
        <w:rPr>
          <w:rFonts w:eastAsia="標楷體"/>
        </w:rPr>
        <w:t>follows</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seven</w:t>
      </w:r>
      <w:r w:rsidRPr="006D3E9A">
        <w:rPr>
          <w:rFonts w:eastAsia="標楷體"/>
          <w:spacing w:val="-7"/>
        </w:rPr>
        <w:t xml:space="preserve"> </w:t>
      </w:r>
      <w:r w:rsidRPr="006D3E9A">
        <w:rPr>
          <w:rFonts w:eastAsia="標楷體"/>
        </w:rPr>
        <w:t>guidelines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science research introduced in the previous chapter.</w:t>
      </w:r>
    </w:p>
    <w:p w14:paraId="00A9C9FA"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 present paper produces a reusable Ansible playbook for setting up and configuring servers for short term events, which follows the first and the fourth guidelines of creating an artifact. The purpose for the present paper is to find a technology-based</w:t>
      </w:r>
      <w:r w:rsidRPr="006D3E9A">
        <w:rPr>
          <w:rFonts w:eastAsia="標楷體"/>
          <w:spacing w:val="-8"/>
        </w:rPr>
        <w:t xml:space="preserve"> </w:t>
      </w:r>
      <w:r w:rsidRPr="006D3E9A">
        <w:rPr>
          <w:rFonts w:eastAsia="標楷體"/>
        </w:rPr>
        <w:t>solution</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reduce</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waste</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resources</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during</w:t>
      </w:r>
      <w:r w:rsidRPr="006D3E9A">
        <w:rPr>
          <w:rFonts w:eastAsia="標楷體"/>
          <w:spacing w:val="-8"/>
        </w:rPr>
        <w:t xml:space="preserve"> </w:t>
      </w:r>
      <w:r w:rsidRPr="006D3E9A">
        <w:rPr>
          <w:rFonts w:eastAsia="標楷體"/>
        </w:rPr>
        <w:t>each</w:t>
      </w:r>
      <w:r w:rsidRPr="006D3E9A">
        <w:rPr>
          <w:rFonts w:eastAsia="標楷體"/>
          <w:spacing w:val="-8"/>
        </w:rPr>
        <w:t xml:space="preserve"> </w:t>
      </w:r>
      <w:r w:rsidRPr="006D3E9A">
        <w:rPr>
          <w:rFonts w:eastAsia="標楷體"/>
        </w:rPr>
        <w:t>short- term event, trying to solve an existing business problem with an effective artifact, complying with the second and the sixth guidelines. The state of the servers is monitored</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consumptions</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a</w:t>
      </w:r>
      <w:r w:rsidRPr="006D3E9A">
        <w:rPr>
          <w:rFonts w:eastAsia="標楷體"/>
          <w:spacing w:val="-8"/>
        </w:rPr>
        <w:t xml:space="preserve"> </w:t>
      </w:r>
      <w:r w:rsidRPr="006D3E9A">
        <w:rPr>
          <w:rFonts w:eastAsia="標楷體"/>
        </w:rPr>
        <w:t>full</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Ansible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recorded, following the third and the fifth guidelines.</w:t>
      </w:r>
    </w:p>
    <w:p w14:paraId="0CB63538" w14:textId="77777777" w:rsidR="005833E1" w:rsidRPr="006D3E9A" w:rsidRDefault="00000000">
      <w:pPr>
        <w:pStyle w:val="a3"/>
        <w:spacing w:line="480" w:lineRule="auto"/>
        <w:ind w:left="1335" w:right="1337" w:firstLine="480"/>
        <w:jc w:val="both"/>
        <w:rPr>
          <w:rFonts w:eastAsia="標楷體"/>
        </w:rPr>
      </w:pPr>
      <w:r w:rsidRPr="006D3E9A">
        <w:rPr>
          <w:rFonts w:eastAsia="標楷體"/>
        </w:rPr>
        <w:t>Last, the seventh guideline is met by evaluating the server with benchmarking tools after setup.</w:t>
      </w:r>
    </w:p>
    <w:p w14:paraId="45245E11" w14:textId="77777777" w:rsidR="005833E1" w:rsidRPr="006D3E9A" w:rsidRDefault="005833E1">
      <w:pPr>
        <w:pStyle w:val="a3"/>
        <w:spacing w:before="273"/>
        <w:rPr>
          <w:rFonts w:eastAsia="標楷體"/>
        </w:rPr>
      </w:pPr>
    </w:p>
    <w:p w14:paraId="1F398469" w14:textId="77777777" w:rsidR="005833E1" w:rsidRPr="006D3E9A" w:rsidRDefault="00000000">
      <w:pPr>
        <w:pStyle w:val="3"/>
        <w:numPr>
          <w:ilvl w:val="1"/>
          <w:numId w:val="3"/>
        </w:numPr>
        <w:tabs>
          <w:tab w:val="left" w:pos="1753"/>
        </w:tabs>
        <w:ind w:left="1753" w:hanging="418"/>
        <w:rPr>
          <w:rFonts w:eastAsia="標楷體"/>
        </w:rPr>
      </w:pPr>
      <w:bookmarkStart w:id="381" w:name="_TOC_250008"/>
      <w:r w:rsidRPr="006D3E9A">
        <w:rPr>
          <w:rFonts w:eastAsia="標楷體"/>
          <w:spacing w:val="-4"/>
        </w:rPr>
        <w:t>Experiment</w:t>
      </w:r>
      <w:r w:rsidRPr="006D3E9A">
        <w:rPr>
          <w:rFonts w:eastAsia="標楷體"/>
          <w:spacing w:val="6"/>
        </w:rPr>
        <w:t xml:space="preserve"> </w:t>
      </w:r>
      <w:r w:rsidRPr="006D3E9A">
        <w:rPr>
          <w:rFonts w:eastAsia="標楷體"/>
          <w:spacing w:val="-4"/>
        </w:rPr>
        <w:t>Testbed</w:t>
      </w:r>
      <w:r w:rsidRPr="006D3E9A">
        <w:rPr>
          <w:rFonts w:eastAsia="標楷體"/>
          <w:spacing w:val="-5"/>
        </w:rPr>
        <w:t xml:space="preserve"> </w:t>
      </w:r>
      <w:bookmarkEnd w:id="381"/>
      <w:r w:rsidRPr="006D3E9A">
        <w:rPr>
          <w:rFonts w:eastAsia="標楷體"/>
          <w:spacing w:val="-4"/>
        </w:rPr>
        <w:t>Architecture</w:t>
      </w:r>
    </w:p>
    <w:p w14:paraId="7C998436" w14:textId="77777777" w:rsidR="005833E1" w:rsidRPr="006D3E9A" w:rsidRDefault="005833E1">
      <w:pPr>
        <w:pStyle w:val="a3"/>
        <w:spacing w:before="65"/>
        <w:rPr>
          <w:rFonts w:eastAsia="標楷體"/>
          <w:b/>
          <w:sz w:val="28"/>
        </w:rPr>
      </w:pPr>
    </w:p>
    <w:p w14:paraId="2872042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experiment testbed architecture of the present paper is shown as below. The architecture</w:t>
      </w:r>
      <w:r w:rsidRPr="006D3E9A">
        <w:rPr>
          <w:rFonts w:eastAsia="標楷體"/>
          <w:spacing w:val="16"/>
        </w:rPr>
        <w:t xml:space="preserve"> </w:t>
      </w:r>
      <w:r w:rsidRPr="006D3E9A">
        <w:rPr>
          <w:rFonts w:eastAsia="標楷體"/>
        </w:rPr>
        <w:t>contains</w:t>
      </w:r>
      <w:r w:rsidRPr="006D3E9A">
        <w:rPr>
          <w:rFonts w:eastAsia="標楷體"/>
          <w:spacing w:val="18"/>
        </w:rPr>
        <w:t xml:space="preserve"> </w:t>
      </w:r>
      <w:r w:rsidRPr="006D3E9A">
        <w:rPr>
          <w:rFonts w:eastAsia="標楷體"/>
        </w:rPr>
        <w:t>one</w:t>
      </w:r>
      <w:r w:rsidRPr="006D3E9A">
        <w:rPr>
          <w:rFonts w:eastAsia="標楷體"/>
          <w:spacing w:val="18"/>
        </w:rPr>
        <w:t xml:space="preserve"> </w:t>
      </w:r>
      <w:r w:rsidRPr="006D3E9A">
        <w:rPr>
          <w:rFonts w:eastAsia="標楷體"/>
        </w:rPr>
        <w:t>Ansible</w:t>
      </w:r>
      <w:r w:rsidRPr="006D3E9A">
        <w:rPr>
          <w:rFonts w:eastAsia="標楷體"/>
          <w:spacing w:val="19"/>
        </w:rPr>
        <w:t xml:space="preserve"> </w:t>
      </w:r>
      <w:r w:rsidRPr="006D3E9A">
        <w:rPr>
          <w:rFonts w:eastAsia="標楷體"/>
        </w:rPr>
        <w:t>control</w:t>
      </w:r>
      <w:r w:rsidRPr="006D3E9A">
        <w:rPr>
          <w:rFonts w:eastAsia="標楷體"/>
          <w:spacing w:val="18"/>
        </w:rPr>
        <w:t xml:space="preserve"> </w:t>
      </w:r>
      <w:r w:rsidRPr="006D3E9A">
        <w:rPr>
          <w:rFonts w:eastAsia="標楷體"/>
        </w:rPr>
        <w:t>node</w:t>
      </w:r>
      <w:r w:rsidRPr="006D3E9A">
        <w:rPr>
          <w:rFonts w:eastAsia="標楷體"/>
          <w:spacing w:val="18"/>
        </w:rPr>
        <w:t xml:space="preserve"> </w:t>
      </w:r>
      <w:r w:rsidRPr="006D3E9A">
        <w:rPr>
          <w:rFonts w:eastAsia="標楷體"/>
        </w:rPr>
        <w:t>(workstation),</w:t>
      </w:r>
      <w:r w:rsidRPr="006D3E9A">
        <w:rPr>
          <w:rFonts w:eastAsia="標楷體"/>
          <w:spacing w:val="18"/>
        </w:rPr>
        <w:t xml:space="preserve"> </w:t>
      </w:r>
      <w:r w:rsidRPr="006D3E9A">
        <w:rPr>
          <w:rFonts w:eastAsia="標楷體"/>
        </w:rPr>
        <w:t>a</w:t>
      </w:r>
      <w:r w:rsidRPr="006D3E9A">
        <w:rPr>
          <w:rFonts w:eastAsia="標楷體"/>
          <w:spacing w:val="19"/>
        </w:rPr>
        <w:t xml:space="preserve"> </w:t>
      </w:r>
      <w:proofErr w:type="spellStart"/>
      <w:r w:rsidRPr="006D3E9A">
        <w:rPr>
          <w:rFonts w:eastAsia="標楷體"/>
        </w:rPr>
        <w:t>HAproxy</w:t>
      </w:r>
      <w:proofErr w:type="spellEnd"/>
      <w:r w:rsidRPr="006D3E9A">
        <w:rPr>
          <w:rFonts w:eastAsia="標楷體"/>
          <w:spacing w:val="18"/>
        </w:rPr>
        <w:t xml:space="preserve"> </w:t>
      </w:r>
      <w:r w:rsidRPr="006D3E9A">
        <w:rPr>
          <w:rFonts w:eastAsia="標楷體"/>
        </w:rPr>
        <w:t>as</w:t>
      </w:r>
      <w:r w:rsidRPr="006D3E9A">
        <w:rPr>
          <w:rFonts w:eastAsia="標楷體"/>
          <w:spacing w:val="18"/>
        </w:rPr>
        <w:t xml:space="preserve"> </w:t>
      </w:r>
      <w:r w:rsidRPr="006D3E9A">
        <w:rPr>
          <w:rFonts w:eastAsia="標楷體"/>
        </w:rPr>
        <w:t>a</w:t>
      </w:r>
      <w:r w:rsidRPr="006D3E9A">
        <w:rPr>
          <w:rFonts w:eastAsia="標楷體"/>
          <w:spacing w:val="19"/>
        </w:rPr>
        <w:t xml:space="preserve"> </w:t>
      </w:r>
      <w:r w:rsidRPr="006D3E9A">
        <w:rPr>
          <w:rFonts w:eastAsia="標楷體"/>
          <w:spacing w:val="-2"/>
        </w:rPr>
        <w:t>Load-</w:t>
      </w:r>
    </w:p>
    <w:p w14:paraId="3917163A" w14:textId="77777777" w:rsidR="005833E1" w:rsidRPr="006D3E9A" w:rsidRDefault="005833E1">
      <w:pPr>
        <w:spacing w:line="480" w:lineRule="auto"/>
        <w:jc w:val="both"/>
        <w:rPr>
          <w:rFonts w:eastAsia="標楷體"/>
        </w:rPr>
        <w:sectPr w:rsidR="005833E1" w:rsidRPr="006D3E9A">
          <w:headerReference w:type="even" r:id="rId59"/>
          <w:headerReference w:type="default" r:id="rId60"/>
          <w:pgSz w:w="11900" w:h="16840"/>
          <w:pgMar w:top="1080" w:right="460" w:bottom="280" w:left="460" w:header="862" w:footer="0" w:gutter="0"/>
          <w:pgNumType w:start="23"/>
          <w:cols w:space="720"/>
        </w:sectPr>
      </w:pPr>
    </w:p>
    <w:p w14:paraId="45BC8DC8" w14:textId="77777777" w:rsidR="005833E1" w:rsidRPr="006D3E9A" w:rsidRDefault="005833E1">
      <w:pPr>
        <w:pStyle w:val="a3"/>
        <w:spacing w:before="80"/>
        <w:rPr>
          <w:rFonts w:eastAsia="標楷體"/>
        </w:rPr>
      </w:pPr>
    </w:p>
    <w:p w14:paraId="6D97FBE8" w14:textId="77777777" w:rsidR="005833E1" w:rsidRPr="006D3E9A" w:rsidRDefault="00000000">
      <w:pPr>
        <w:pStyle w:val="a3"/>
        <w:spacing w:line="480" w:lineRule="auto"/>
        <w:ind w:left="1335" w:right="1276"/>
        <w:jc w:val="both"/>
        <w:rPr>
          <w:rFonts w:eastAsia="標楷體"/>
        </w:rPr>
      </w:pPr>
      <w:r w:rsidRPr="006D3E9A">
        <w:rPr>
          <w:rFonts w:eastAsia="標楷體"/>
          <w:noProof/>
        </w:rPr>
        <mc:AlternateContent>
          <mc:Choice Requires="wpg">
            <w:drawing>
              <wp:anchor distT="0" distB="0" distL="0" distR="0" simplePos="0" relativeHeight="251651584" behindDoc="0" locked="0" layoutInCell="1" allowOverlap="1" wp14:anchorId="2AD22BDF" wp14:editId="0D5D1D0A">
                <wp:simplePos x="0" y="0"/>
                <wp:positionH relativeFrom="page">
                  <wp:posOffset>375078</wp:posOffset>
                </wp:positionH>
                <wp:positionV relativeFrom="paragraph">
                  <wp:posOffset>1012825</wp:posOffset>
                </wp:positionV>
                <wp:extent cx="6837680" cy="683768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4" name="Image 94"/>
                          <pic:cNvPicPr/>
                        </pic:nvPicPr>
                        <pic:blipFill>
                          <a:blip r:embed="rId61" cstate="print"/>
                          <a:stretch>
                            <a:fillRect/>
                          </a:stretch>
                        </pic:blipFill>
                        <pic:spPr>
                          <a:xfrm>
                            <a:off x="861907" y="756999"/>
                            <a:ext cx="5157704" cy="3006100"/>
                          </a:xfrm>
                          <a:prstGeom prst="rect">
                            <a:avLst/>
                          </a:prstGeom>
                        </pic:spPr>
                      </pic:pic>
                      <pic:pic xmlns:pic="http://schemas.openxmlformats.org/drawingml/2006/picture">
                        <pic:nvPicPr>
                          <pic:cNvPr id="95" name="Image 95"/>
                          <pic:cNvPicPr/>
                        </pic:nvPicPr>
                        <pic:blipFill>
                          <a:blip r:embed="rId62" cstate="print"/>
                          <a:stretch>
                            <a:fillRect/>
                          </a:stretch>
                        </pic:blipFill>
                        <pic:spPr>
                          <a:xfrm>
                            <a:off x="782557" y="4640183"/>
                            <a:ext cx="5273676" cy="1063401"/>
                          </a:xfrm>
                          <a:prstGeom prst="rect">
                            <a:avLst/>
                          </a:prstGeom>
                        </pic:spPr>
                      </pic:pic>
                      <pic:pic xmlns:pic="http://schemas.openxmlformats.org/drawingml/2006/picture">
                        <pic:nvPicPr>
                          <pic:cNvPr id="96" name="Image 9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04281500" id="Group 93" o:spid="_x0000_s1026" style="position:absolute;margin-left:29.55pt;margin-top:79.75pt;width:538.4pt;height:538.4pt;z-index:251651584;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P+/HTsWAAAAABjkbz2LXYUR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">
                <v:shape id="Image 94" o:spid="_x0000_s1027" type="#_x0000_t75" style="position:absolute;left:8619;top:7569;width:51577;height:30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">
                  <v:imagedata r:id="rId63" o:title=""/>
                </v:shape>
                <v:shape id="Image 95" o:spid="_x0000_s1028" type="#_x0000_t75" style="position:absolute;left:7825;top:46401;width:52737;height:1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">
                  <v:imagedata r:id="rId64" o:title=""/>
                </v:shape>
                <v:shape id="Image 96" o:spid="_x0000_s1029"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">
                  <v:imagedata r:id="rId37" o:title=""/>
                </v:shape>
                <w10:wrap anchorx="page"/>
              </v:group>
            </w:pict>
          </mc:Fallback>
        </mc:AlternateContent>
      </w:r>
      <w:r w:rsidRPr="006D3E9A">
        <w:rPr>
          <w:rFonts w:eastAsia="標楷體"/>
        </w:rPr>
        <w:t>balancer</w:t>
      </w:r>
      <w:r w:rsidRPr="006D3E9A">
        <w:rPr>
          <w:rFonts w:eastAsia="標楷體"/>
          <w:spacing w:val="-15"/>
        </w:rPr>
        <w:t xml:space="preserve"> </w:t>
      </w:r>
      <w:r w:rsidRPr="006D3E9A">
        <w:rPr>
          <w:rFonts w:eastAsia="標楷體"/>
        </w:rPr>
        <w:t>(</w:t>
      </w:r>
      <w:proofErr w:type="spellStart"/>
      <w:r w:rsidRPr="006D3E9A">
        <w:rPr>
          <w:rFonts w:eastAsia="標楷體"/>
        </w:rPr>
        <w:t>hostb</w:t>
      </w:r>
      <w:proofErr w:type="spellEnd"/>
      <w:r w:rsidRPr="006D3E9A">
        <w:rPr>
          <w:rFonts w:eastAsia="標楷體"/>
        </w:rPr>
        <w:t>),</w:t>
      </w:r>
      <w:r w:rsidRPr="006D3E9A">
        <w:rPr>
          <w:rFonts w:eastAsia="標楷體"/>
          <w:spacing w:val="-15"/>
        </w:rPr>
        <w:t xml:space="preserve"> </w:t>
      </w:r>
      <w:r w:rsidRPr="006D3E9A">
        <w:rPr>
          <w:rFonts w:eastAsia="標楷體"/>
        </w:rPr>
        <w:t>two</w:t>
      </w:r>
      <w:r w:rsidRPr="006D3E9A">
        <w:rPr>
          <w:rFonts w:eastAsia="標楷體"/>
          <w:spacing w:val="-15"/>
        </w:rPr>
        <w:t xml:space="preserve"> </w:t>
      </w:r>
      <w:r w:rsidRPr="006D3E9A">
        <w:rPr>
          <w:rFonts w:eastAsia="標楷體"/>
        </w:rPr>
        <w:t>webservers</w:t>
      </w:r>
      <w:r w:rsidRPr="006D3E9A">
        <w:rPr>
          <w:rFonts w:eastAsia="標楷體"/>
          <w:spacing w:val="-15"/>
        </w:rPr>
        <w:t xml:space="preserve"> </w:t>
      </w:r>
      <w:r w:rsidRPr="006D3E9A">
        <w:rPr>
          <w:rFonts w:eastAsia="標楷體"/>
        </w:rPr>
        <w:t>(</w:t>
      </w:r>
      <w:proofErr w:type="spellStart"/>
      <w:r w:rsidRPr="006D3E9A">
        <w:rPr>
          <w:rFonts w:eastAsia="標楷體"/>
        </w:rPr>
        <w:t>hostc</w:t>
      </w:r>
      <w:proofErr w:type="spellEnd"/>
      <w:r w:rsidRPr="006D3E9A">
        <w:rPr>
          <w:rFonts w:eastAsia="標楷體"/>
        </w:rPr>
        <w:t>,</w:t>
      </w:r>
      <w:r w:rsidRPr="006D3E9A">
        <w:rPr>
          <w:rFonts w:eastAsia="標楷體"/>
          <w:spacing w:val="-15"/>
        </w:rPr>
        <w:t xml:space="preserve"> </w:t>
      </w:r>
      <w:proofErr w:type="spellStart"/>
      <w:r w:rsidRPr="006D3E9A">
        <w:rPr>
          <w:rFonts w:eastAsia="標楷體"/>
        </w:rPr>
        <w:t>hostd</w:t>
      </w:r>
      <w:proofErr w:type="spellEnd"/>
      <w:r w:rsidRPr="006D3E9A">
        <w:rPr>
          <w:rFonts w:eastAsia="標楷體"/>
        </w:rPr>
        <w:t>)</w:t>
      </w:r>
      <w:r w:rsidRPr="006D3E9A">
        <w:rPr>
          <w:rFonts w:eastAsia="標楷體"/>
          <w:spacing w:val="-15"/>
        </w:rPr>
        <w:t xml:space="preserve"> </w:t>
      </w:r>
      <w:r w:rsidRPr="006D3E9A">
        <w:rPr>
          <w:rFonts w:eastAsia="標楷體"/>
        </w:rPr>
        <w:t>serve</w:t>
      </w:r>
      <w:r w:rsidRPr="006D3E9A">
        <w:rPr>
          <w:rFonts w:eastAsia="標楷體"/>
          <w:spacing w:val="-15"/>
        </w:rPr>
        <w:t xml:space="preserve"> </w:t>
      </w:r>
      <w:r w:rsidRPr="006D3E9A">
        <w:rPr>
          <w:rFonts w:eastAsia="標楷體"/>
        </w:rPr>
        <w:t>for</w:t>
      </w:r>
      <w:r w:rsidRPr="006D3E9A">
        <w:rPr>
          <w:rFonts w:eastAsia="標楷體"/>
          <w:spacing w:val="-15"/>
        </w:rPr>
        <w:t xml:space="preserve"> </w:t>
      </w:r>
      <w:proofErr w:type="spellStart"/>
      <w:r w:rsidRPr="006D3E9A">
        <w:rPr>
          <w:rFonts w:eastAsia="標楷體"/>
        </w:rPr>
        <w:t>webUI</w:t>
      </w:r>
      <w:proofErr w:type="spellEnd"/>
      <w:r w:rsidRPr="006D3E9A">
        <w:rPr>
          <w:rFonts w:eastAsia="標楷體"/>
        </w:rPr>
        <w:t>,</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one</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 There is also a backup test machine (</w:t>
      </w:r>
      <w:proofErr w:type="spellStart"/>
      <w:r w:rsidRPr="006D3E9A">
        <w:rPr>
          <w:rFonts w:eastAsia="標楷體"/>
        </w:rPr>
        <w:t>hosta</w:t>
      </w:r>
      <w:proofErr w:type="spellEnd"/>
      <w:r w:rsidRPr="006D3E9A">
        <w:rPr>
          <w:rFonts w:eastAsia="標楷體"/>
        </w:rPr>
        <w:t>). The OS of all the hosts are CentOS 8.2. The</w:t>
      </w:r>
      <w:r w:rsidRPr="006D3E9A">
        <w:rPr>
          <w:rFonts w:eastAsia="標楷體"/>
          <w:spacing w:val="-3"/>
        </w:rPr>
        <w:t xml:space="preserve"> </w:t>
      </w:r>
      <w:r w:rsidRPr="006D3E9A">
        <w:rPr>
          <w:rFonts w:eastAsia="標楷體"/>
        </w:rPr>
        <w:t>version</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Ansible</w:t>
      </w:r>
      <w:r w:rsidRPr="006D3E9A">
        <w:rPr>
          <w:rFonts w:eastAsia="標楷體"/>
          <w:spacing w:val="-3"/>
        </w:rPr>
        <w:t xml:space="preserve"> </w:t>
      </w:r>
      <w:r w:rsidRPr="006D3E9A">
        <w:rPr>
          <w:rFonts w:eastAsia="標楷體"/>
        </w:rPr>
        <w:t>installed</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2.9.</w:t>
      </w:r>
      <w:r w:rsidRPr="006D3E9A">
        <w:rPr>
          <w:rFonts w:eastAsia="標楷體"/>
          <w:spacing w:val="-3"/>
        </w:rPr>
        <w:t xml:space="preserve"> </w:t>
      </w:r>
      <w:r w:rsidRPr="006D3E9A">
        <w:rPr>
          <w:rFonts w:eastAsia="標楷體"/>
        </w:rPr>
        <w:t>All</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hosts</w:t>
      </w:r>
      <w:r w:rsidRPr="006D3E9A">
        <w:rPr>
          <w:rFonts w:eastAsia="標楷體"/>
          <w:spacing w:val="-3"/>
        </w:rPr>
        <w:t xml:space="preserve"> </w:t>
      </w:r>
      <w:r w:rsidRPr="006D3E9A">
        <w:rPr>
          <w:rFonts w:eastAsia="標楷體"/>
        </w:rPr>
        <w:t>are</w:t>
      </w:r>
      <w:r w:rsidRPr="006D3E9A">
        <w:rPr>
          <w:rFonts w:eastAsia="標楷體"/>
          <w:spacing w:val="-3"/>
        </w:rPr>
        <w:t xml:space="preserve"> </w:t>
      </w:r>
      <w:r w:rsidRPr="006D3E9A">
        <w:rPr>
          <w:rFonts w:eastAsia="標楷體"/>
        </w:rPr>
        <w:t>virtual</w:t>
      </w:r>
      <w:r w:rsidRPr="006D3E9A">
        <w:rPr>
          <w:rFonts w:eastAsia="標楷體"/>
          <w:spacing w:val="-3"/>
        </w:rPr>
        <w:t xml:space="preserve"> </w:t>
      </w:r>
      <w:r w:rsidRPr="006D3E9A">
        <w:rPr>
          <w:rFonts w:eastAsia="標楷體"/>
        </w:rPr>
        <w:t>machines</w:t>
      </w:r>
      <w:r w:rsidRPr="006D3E9A">
        <w:rPr>
          <w:rFonts w:eastAsia="標楷體"/>
          <w:spacing w:val="-3"/>
        </w:rPr>
        <w:t xml:space="preserve"> </w:t>
      </w:r>
      <w:r w:rsidRPr="006D3E9A">
        <w:rPr>
          <w:rFonts w:eastAsia="標楷體"/>
        </w:rPr>
        <w:t>configured with 4 core CPUs and 16G RAMs.</w:t>
      </w:r>
    </w:p>
    <w:p w14:paraId="7AA7F3B5" w14:textId="77777777" w:rsidR="005833E1" w:rsidRPr="006D3E9A" w:rsidRDefault="005833E1">
      <w:pPr>
        <w:pStyle w:val="a3"/>
        <w:rPr>
          <w:rFonts w:eastAsia="標楷體"/>
        </w:rPr>
      </w:pPr>
    </w:p>
    <w:p w14:paraId="183D4D7C" w14:textId="77777777" w:rsidR="005833E1" w:rsidRPr="006D3E9A" w:rsidRDefault="005833E1">
      <w:pPr>
        <w:pStyle w:val="a3"/>
        <w:rPr>
          <w:rFonts w:eastAsia="標楷體"/>
        </w:rPr>
      </w:pPr>
    </w:p>
    <w:p w14:paraId="02D242BA" w14:textId="77777777" w:rsidR="005833E1" w:rsidRPr="006D3E9A" w:rsidRDefault="005833E1">
      <w:pPr>
        <w:pStyle w:val="a3"/>
        <w:rPr>
          <w:rFonts w:eastAsia="標楷體"/>
        </w:rPr>
      </w:pPr>
    </w:p>
    <w:p w14:paraId="57568148" w14:textId="77777777" w:rsidR="005833E1" w:rsidRPr="006D3E9A" w:rsidRDefault="005833E1">
      <w:pPr>
        <w:pStyle w:val="a3"/>
        <w:rPr>
          <w:rFonts w:eastAsia="標楷體"/>
        </w:rPr>
      </w:pPr>
    </w:p>
    <w:p w14:paraId="2CAA8B57" w14:textId="77777777" w:rsidR="005833E1" w:rsidRPr="006D3E9A" w:rsidRDefault="005833E1">
      <w:pPr>
        <w:pStyle w:val="a3"/>
        <w:rPr>
          <w:rFonts w:eastAsia="標楷體"/>
        </w:rPr>
      </w:pPr>
    </w:p>
    <w:p w14:paraId="25B04D77" w14:textId="77777777" w:rsidR="005833E1" w:rsidRPr="006D3E9A" w:rsidRDefault="005833E1">
      <w:pPr>
        <w:pStyle w:val="a3"/>
        <w:rPr>
          <w:rFonts w:eastAsia="標楷體"/>
        </w:rPr>
      </w:pPr>
    </w:p>
    <w:p w14:paraId="7798A54B" w14:textId="77777777" w:rsidR="005833E1" w:rsidRPr="006D3E9A" w:rsidRDefault="005833E1">
      <w:pPr>
        <w:pStyle w:val="a3"/>
        <w:rPr>
          <w:rFonts w:eastAsia="標楷體"/>
        </w:rPr>
      </w:pPr>
    </w:p>
    <w:p w14:paraId="360A30FF" w14:textId="77777777" w:rsidR="005833E1" w:rsidRPr="006D3E9A" w:rsidRDefault="005833E1">
      <w:pPr>
        <w:pStyle w:val="a3"/>
        <w:rPr>
          <w:rFonts w:eastAsia="標楷體"/>
        </w:rPr>
      </w:pPr>
    </w:p>
    <w:p w14:paraId="40067F21" w14:textId="77777777" w:rsidR="005833E1" w:rsidRPr="006D3E9A" w:rsidRDefault="005833E1">
      <w:pPr>
        <w:pStyle w:val="a3"/>
        <w:rPr>
          <w:rFonts w:eastAsia="標楷體"/>
        </w:rPr>
      </w:pPr>
    </w:p>
    <w:p w14:paraId="5447DC52" w14:textId="77777777" w:rsidR="005833E1" w:rsidRPr="006D3E9A" w:rsidRDefault="005833E1">
      <w:pPr>
        <w:pStyle w:val="a3"/>
        <w:rPr>
          <w:rFonts w:eastAsia="標楷體"/>
        </w:rPr>
      </w:pPr>
    </w:p>
    <w:p w14:paraId="63DC0CA1" w14:textId="77777777" w:rsidR="005833E1" w:rsidRPr="006D3E9A" w:rsidRDefault="005833E1">
      <w:pPr>
        <w:pStyle w:val="a3"/>
        <w:rPr>
          <w:rFonts w:eastAsia="標楷體"/>
        </w:rPr>
      </w:pPr>
    </w:p>
    <w:p w14:paraId="0BDD6A56" w14:textId="77777777" w:rsidR="005833E1" w:rsidRPr="006D3E9A" w:rsidRDefault="005833E1">
      <w:pPr>
        <w:pStyle w:val="a3"/>
        <w:rPr>
          <w:rFonts w:eastAsia="標楷體"/>
        </w:rPr>
      </w:pPr>
    </w:p>
    <w:p w14:paraId="484523A8" w14:textId="77777777" w:rsidR="005833E1" w:rsidRPr="006D3E9A" w:rsidRDefault="005833E1">
      <w:pPr>
        <w:pStyle w:val="a3"/>
        <w:rPr>
          <w:rFonts w:eastAsia="標楷體"/>
        </w:rPr>
      </w:pPr>
    </w:p>
    <w:p w14:paraId="1F75C9A3" w14:textId="77777777" w:rsidR="005833E1" w:rsidRPr="006D3E9A" w:rsidRDefault="005833E1">
      <w:pPr>
        <w:pStyle w:val="a3"/>
        <w:rPr>
          <w:rFonts w:eastAsia="標楷體"/>
        </w:rPr>
      </w:pPr>
    </w:p>
    <w:p w14:paraId="04C53162" w14:textId="77777777" w:rsidR="005833E1" w:rsidRPr="006D3E9A" w:rsidRDefault="005833E1">
      <w:pPr>
        <w:pStyle w:val="a3"/>
        <w:rPr>
          <w:rFonts w:eastAsia="標楷體"/>
        </w:rPr>
      </w:pPr>
    </w:p>
    <w:p w14:paraId="1C0434CD" w14:textId="77777777" w:rsidR="005833E1" w:rsidRPr="006D3E9A" w:rsidRDefault="005833E1">
      <w:pPr>
        <w:pStyle w:val="a3"/>
        <w:rPr>
          <w:rFonts w:eastAsia="標楷體"/>
        </w:rPr>
      </w:pPr>
    </w:p>
    <w:p w14:paraId="686A58CA" w14:textId="77777777" w:rsidR="005833E1" w:rsidRPr="006D3E9A" w:rsidRDefault="005833E1">
      <w:pPr>
        <w:pStyle w:val="a3"/>
        <w:rPr>
          <w:rFonts w:eastAsia="標楷體"/>
        </w:rPr>
      </w:pPr>
    </w:p>
    <w:p w14:paraId="52DD1FB0" w14:textId="77777777" w:rsidR="005833E1" w:rsidRPr="006D3E9A" w:rsidRDefault="005833E1">
      <w:pPr>
        <w:pStyle w:val="a3"/>
        <w:rPr>
          <w:rFonts w:eastAsia="標楷體"/>
        </w:rPr>
      </w:pPr>
    </w:p>
    <w:p w14:paraId="081588C5" w14:textId="77777777" w:rsidR="005833E1" w:rsidRPr="006D3E9A" w:rsidRDefault="005833E1">
      <w:pPr>
        <w:pStyle w:val="a3"/>
        <w:rPr>
          <w:rFonts w:eastAsia="標楷體"/>
        </w:rPr>
      </w:pPr>
    </w:p>
    <w:p w14:paraId="3D2C9B46" w14:textId="77777777" w:rsidR="005833E1" w:rsidRPr="006D3E9A" w:rsidRDefault="005833E1">
      <w:pPr>
        <w:pStyle w:val="a3"/>
        <w:spacing w:before="73"/>
        <w:rPr>
          <w:rFonts w:eastAsia="標楷體"/>
        </w:rPr>
      </w:pPr>
    </w:p>
    <w:p w14:paraId="734D9EA0" w14:textId="2874623C" w:rsidR="005833E1" w:rsidRPr="006D3E9A" w:rsidRDefault="004379D4">
      <w:pPr>
        <w:pStyle w:val="a3"/>
        <w:ind w:left="409" w:right="408"/>
        <w:jc w:val="center"/>
        <w:rPr>
          <w:rFonts w:eastAsia="標楷體"/>
        </w:rPr>
      </w:pPr>
      <w:ins w:id="382" w:author="190498 lily" w:date="2023-11-22T16:46:00Z">
        <w:r>
          <w:rPr>
            <w:rFonts w:eastAsia="標楷體"/>
            <w:i/>
            <w:iCs/>
          </w:rPr>
          <w:t xml:space="preserve">Figure </w:t>
        </w:r>
      </w:ins>
      <w:ins w:id="383" w:author="190498 lily" w:date="2023-11-22T16:47:00Z">
        <w:r>
          <w:rPr>
            <w:rFonts w:eastAsia="標楷體"/>
            <w:i/>
            <w:iCs/>
          </w:rPr>
          <w:t>3.1</w:t>
        </w:r>
      </w:ins>
      <w:del w:id="384" w:author="190498 lily" w:date="2023-11-22T16:46:00Z">
        <w:r w:rsidRPr="006D3E9A" w:rsidDel="004379D4">
          <w:rPr>
            <w:rFonts w:eastAsia="標楷體"/>
          </w:rPr>
          <w:delText>Figure</w:delText>
        </w:r>
        <w:r w:rsidRPr="006D3E9A" w:rsidDel="004379D4">
          <w:rPr>
            <w:rFonts w:eastAsia="標楷體"/>
            <w:spacing w:val="-8"/>
          </w:rPr>
          <w:delText xml:space="preserve"> </w:delText>
        </w:r>
        <w:r w:rsidRPr="006D3E9A" w:rsidDel="004379D4">
          <w:rPr>
            <w:rFonts w:eastAsia="標楷體"/>
          </w:rPr>
          <w:delText>9:</w:delText>
        </w:r>
      </w:del>
      <w:r w:rsidRPr="006D3E9A">
        <w:rPr>
          <w:rFonts w:eastAsia="標楷體"/>
          <w:spacing w:val="-9"/>
        </w:rPr>
        <w:t xml:space="preserve"> </w:t>
      </w:r>
      <w:r w:rsidRPr="006D3E9A">
        <w:rPr>
          <w:rFonts w:eastAsia="標楷體"/>
        </w:rPr>
        <w:t>The</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rPr>
        <w:t>Architecture</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spacing w:val="-2"/>
        </w:rPr>
        <w:t>Experiment</w:t>
      </w:r>
    </w:p>
    <w:p w14:paraId="03CB43EF" w14:textId="77777777" w:rsidR="005833E1" w:rsidRPr="006D3E9A" w:rsidRDefault="005833E1">
      <w:pPr>
        <w:pStyle w:val="a3"/>
        <w:rPr>
          <w:rFonts w:eastAsia="標楷體"/>
        </w:rPr>
      </w:pPr>
    </w:p>
    <w:p w14:paraId="27F9D934" w14:textId="77777777" w:rsidR="005833E1" w:rsidRPr="006D3E9A" w:rsidRDefault="005833E1">
      <w:pPr>
        <w:pStyle w:val="a3"/>
        <w:rPr>
          <w:rFonts w:eastAsia="標楷體"/>
        </w:rPr>
      </w:pPr>
    </w:p>
    <w:p w14:paraId="370E6E44" w14:textId="77777777" w:rsidR="005833E1" w:rsidRPr="006D3E9A" w:rsidRDefault="005833E1">
      <w:pPr>
        <w:pStyle w:val="a3"/>
        <w:rPr>
          <w:rFonts w:eastAsia="標楷體"/>
        </w:rPr>
      </w:pPr>
    </w:p>
    <w:p w14:paraId="3FA90065" w14:textId="77777777" w:rsidR="005833E1" w:rsidRPr="006D3E9A" w:rsidRDefault="005833E1">
      <w:pPr>
        <w:pStyle w:val="a3"/>
        <w:rPr>
          <w:rFonts w:eastAsia="標楷體"/>
        </w:rPr>
      </w:pPr>
    </w:p>
    <w:p w14:paraId="5180E66D" w14:textId="77777777" w:rsidR="005833E1" w:rsidRPr="006D3E9A" w:rsidRDefault="005833E1">
      <w:pPr>
        <w:pStyle w:val="a3"/>
        <w:rPr>
          <w:rFonts w:eastAsia="標楷體"/>
        </w:rPr>
      </w:pPr>
    </w:p>
    <w:p w14:paraId="5914C53A" w14:textId="77777777" w:rsidR="005833E1" w:rsidRPr="006D3E9A" w:rsidRDefault="005833E1">
      <w:pPr>
        <w:pStyle w:val="a3"/>
        <w:rPr>
          <w:rFonts w:eastAsia="標楷體"/>
        </w:rPr>
      </w:pPr>
    </w:p>
    <w:p w14:paraId="0CDF35EA" w14:textId="77777777" w:rsidR="005833E1" w:rsidRPr="006D3E9A" w:rsidRDefault="005833E1">
      <w:pPr>
        <w:pStyle w:val="a3"/>
        <w:rPr>
          <w:rFonts w:eastAsia="標楷體"/>
        </w:rPr>
      </w:pPr>
    </w:p>
    <w:p w14:paraId="6A23FE70" w14:textId="77777777" w:rsidR="005833E1" w:rsidRPr="006D3E9A" w:rsidRDefault="005833E1">
      <w:pPr>
        <w:pStyle w:val="a3"/>
        <w:rPr>
          <w:rFonts w:eastAsia="標楷體"/>
        </w:rPr>
      </w:pPr>
    </w:p>
    <w:p w14:paraId="01E503E1" w14:textId="77777777" w:rsidR="005833E1" w:rsidRPr="006D3E9A" w:rsidRDefault="005833E1">
      <w:pPr>
        <w:pStyle w:val="a3"/>
        <w:rPr>
          <w:rFonts w:eastAsia="標楷體"/>
        </w:rPr>
      </w:pPr>
    </w:p>
    <w:p w14:paraId="49D28583" w14:textId="77777777" w:rsidR="005833E1" w:rsidRPr="006D3E9A" w:rsidRDefault="005833E1">
      <w:pPr>
        <w:pStyle w:val="a3"/>
        <w:spacing w:before="21"/>
        <w:rPr>
          <w:rFonts w:eastAsia="標楷體"/>
        </w:rPr>
      </w:pPr>
    </w:p>
    <w:p w14:paraId="2C58C3F7" w14:textId="1AA7B2A5" w:rsidR="005833E1" w:rsidRPr="006D3E9A" w:rsidRDefault="00D01D50">
      <w:pPr>
        <w:pStyle w:val="a3"/>
        <w:spacing w:before="1"/>
        <w:ind w:left="409" w:right="408"/>
        <w:jc w:val="center"/>
        <w:rPr>
          <w:rFonts w:eastAsia="標楷體"/>
        </w:rPr>
      </w:pPr>
      <w:ins w:id="385" w:author="190498 lily" w:date="2023-11-22T16:49:00Z">
        <w:r>
          <w:rPr>
            <w:rFonts w:eastAsia="標楷體"/>
            <w:i/>
            <w:iCs/>
          </w:rPr>
          <w:t>Figure 3.2</w:t>
        </w:r>
      </w:ins>
      <w:del w:id="386" w:author="190498 lily" w:date="2023-11-22T16:49:00Z">
        <w:r w:rsidRPr="006D3E9A" w:rsidDel="00D01D50">
          <w:rPr>
            <w:rFonts w:eastAsia="標楷體"/>
          </w:rPr>
          <w:delText>Figure</w:delText>
        </w:r>
        <w:r w:rsidRPr="006D3E9A" w:rsidDel="00D01D50">
          <w:rPr>
            <w:rFonts w:eastAsia="標楷體"/>
            <w:spacing w:val="-9"/>
          </w:rPr>
          <w:delText xml:space="preserve"> </w:delText>
        </w:r>
        <w:r w:rsidRPr="006D3E9A" w:rsidDel="00D01D50">
          <w:rPr>
            <w:rFonts w:eastAsia="標楷體"/>
          </w:rPr>
          <w:delText>10:</w:delText>
        </w:r>
      </w:del>
      <w:r w:rsidRPr="006D3E9A">
        <w:rPr>
          <w:rFonts w:eastAsia="標楷體"/>
          <w:spacing w:val="-3"/>
        </w:rPr>
        <w:t xml:space="preserve"> </w:t>
      </w:r>
      <w:r w:rsidRPr="006D3E9A">
        <w:rPr>
          <w:rFonts w:eastAsia="標楷體"/>
        </w:rPr>
        <w:t>Information</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3"/>
        </w:rPr>
        <w:t xml:space="preserve"> </w:t>
      </w:r>
      <w:r w:rsidRPr="006D3E9A">
        <w:rPr>
          <w:rFonts w:eastAsia="標楷體"/>
        </w:rPr>
        <w:t>Experiment</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spacing w:val="-2"/>
        </w:rPr>
        <w:t>Architecture</w:t>
      </w:r>
    </w:p>
    <w:p w14:paraId="6462AF3F" w14:textId="77777777" w:rsidR="005833E1" w:rsidRPr="006D3E9A" w:rsidRDefault="005833E1">
      <w:pPr>
        <w:pStyle w:val="a3"/>
        <w:rPr>
          <w:rFonts w:eastAsia="標楷體"/>
        </w:rPr>
      </w:pPr>
    </w:p>
    <w:p w14:paraId="38E9FFE5" w14:textId="77777777" w:rsidR="005833E1" w:rsidRPr="006D3E9A" w:rsidRDefault="005833E1">
      <w:pPr>
        <w:pStyle w:val="a3"/>
        <w:spacing w:before="275"/>
        <w:rPr>
          <w:rFonts w:eastAsia="標楷體"/>
        </w:rPr>
      </w:pPr>
    </w:p>
    <w:p w14:paraId="040ABF46"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Ansible Control Node runs ansible-playbook in order to setup the load- balancer and webservers, as long as installing all the requiring packages and finishing all</w:t>
      </w:r>
      <w:r w:rsidRPr="006D3E9A">
        <w:rPr>
          <w:rFonts w:eastAsia="標楷體"/>
          <w:spacing w:val="-6"/>
        </w:rPr>
        <w:t xml:space="preserve"> </w:t>
      </w:r>
      <w:r w:rsidRPr="006D3E9A">
        <w:rPr>
          <w:rFonts w:eastAsia="標楷體"/>
        </w:rPr>
        <w:t>the</w:t>
      </w:r>
      <w:r w:rsidRPr="006D3E9A">
        <w:rPr>
          <w:rFonts w:eastAsia="標楷體"/>
          <w:spacing w:val="-5"/>
        </w:rPr>
        <w:t xml:space="preserve"> </w:t>
      </w:r>
      <w:r w:rsidRPr="006D3E9A">
        <w:rPr>
          <w:rFonts w:eastAsia="標楷體"/>
        </w:rPr>
        <w:t>configurations</w:t>
      </w:r>
      <w:r w:rsidRPr="006D3E9A">
        <w:rPr>
          <w:rFonts w:eastAsia="標楷體"/>
          <w:spacing w:val="-5"/>
        </w:rPr>
        <w:t xml:space="preserve"> </w:t>
      </w:r>
      <w:r w:rsidRPr="006D3E9A">
        <w:rPr>
          <w:rFonts w:eastAsia="標楷體"/>
        </w:rPr>
        <w:t>needed.</w:t>
      </w:r>
      <w:r w:rsidRPr="006D3E9A">
        <w:rPr>
          <w:rFonts w:eastAsia="標楷體"/>
          <w:spacing w:val="-5"/>
        </w:rPr>
        <w:t xml:space="preserve"> </w:t>
      </w:r>
      <w:r w:rsidRPr="006D3E9A">
        <w:rPr>
          <w:rFonts w:eastAsia="標楷體"/>
        </w:rPr>
        <w:t>Hostb</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planned</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serve</w:t>
      </w:r>
      <w:r w:rsidRPr="006D3E9A">
        <w:rPr>
          <w:rFonts w:eastAsia="標楷體"/>
          <w:spacing w:val="-5"/>
        </w:rPr>
        <w:t xml:space="preserve"> </w:t>
      </w:r>
      <w:r w:rsidRPr="006D3E9A">
        <w:rPr>
          <w:rFonts w:eastAsia="標楷體"/>
        </w:rPr>
        <w:t>as</w:t>
      </w:r>
      <w:r w:rsidRPr="006D3E9A">
        <w:rPr>
          <w:rFonts w:eastAsia="標楷體"/>
          <w:spacing w:val="-6"/>
        </w:rPr>
        <w:t xml:space="preserve"> </w:t>
      </w:r>
      <w:r w:rsidRPr="006D3E9A">
        <w:rPr>
          <w:rFonts w:eastAsia="標楷體"/>
        </w:rPr>
        <w:t>a</w:t>
      </w:r>
      <w:r w:rsidRPr="006D3E9A">
        <w:rPr>
          <w:rFonts w:eastAsia="標楷體"/>
          <w:spacing w:val="-5"/>
        </w:rPr>
        <w:t xml:space="preserve"> </w:t>
      </w:r>
      <w:proofErr w:type="spellStart"/>
      <w:r w:rsidRPr="006D3E9A">
        <w:rPr>
          <w:rFonts w:eastAsia="標楷體"/>
        </w:rPr>
        <w:t>HAProxy</w:t>
      </w:r>
      <w:proofErr w:type="spellEnd"/>
      <w:r w:rsidRPr="006D3E9A">
        <w:rPr>
          <w:rFonts w:eastAsia="標楷體"/>
          <w:spacing w:val="-5"/>
        </w:rPr>
        <w:t xml:space="preserve"> </w:t>
      </w:r>
      <w:r w:rsidRPr="006D3E9A">
        <w:rPr>
          <w:rFonts w:eastAsia="標楷體"/>
        </w:rPr>
        <w:t>server</w:t>
      </w:r>
      <w:r w:rsidRPr="006D3E9A">
        <w:rPr>
          <w:rFonts w:eastAsia="標楷體"/>
          <w:spacing w:val="-5"/>
        </w:rPr>
        <w:t xml:space="preserve"> </w:t>
      </w:r>
      <w:r w:rsidRPr="006D3E9A">
        <w:rPr>
          <w:rFonts w:eastAsia="標楷體"/>
        </w:rPr>
        <w:t>for</w:t>
      </w:r>
      <w:r w:rsidRPr="006D3E9A">
        <w:rPr>
          <w:rFonts w:eastAsia="標楷體"/>
          <w:spacing w:val="-5"/>
        </w:rPr>
        <w:t xml:space="preserve"> </w:t>
      </w:r>
      <w:r w:rsidRPr="006D3E9A">
        <w:rPr>
          <w:rFonts w:eastAsia="標楷體"/>
          <w:spacing w:val="-2"/>
        </w:rPr>
        <w:t>Load-</w:t>
      </w:r>
    </w:p>
    <w:p w14:paraId="2B58940F"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034BCB3" w14:textId="77777777" w:rsidR="005833E1" w:rsidRPr="006D3E9A" w:rsidRDefault="005833E1">
      <w:pPr>
        <w:pStyle w:val="a3"/>
        <w:spacing w:before="80"/>
        <w:rPr>
          <w:rFonts w:eastAsia="標楷體"/>
        </w:rPr>
      </w:pPr>
    </w:p>
    <w:p w14:paraId="0237C9D1" w14:textId="14D5DB15" w:rsidR="005833E1" w:rsidRPr="006D3E9A" w:rsidRDefault="00000000">
      <w:pPr>
        <w:pStyle w:val="a3"/>
        <w:spacing w:line="480" w:lineRule="auto"/>
        <w:ind w:left="1335" w:right="1336" w:hanging="1"/>
        <w:jc w:val="center"/>
        <w:rPr>
          <w:rFonts w:eastAsia="標楷體"/>
        </w:rPr>
      </w:pPr>
      <w:r w:rsidRPr="006D3E9A">
        <w:rPr>
          <w:rFonts w:eastAsia="標楷體"/>
        </w:rPr>
        <w:t>balancing</w:t>
      </w:r>
      <w:r w:rsidRPr="006D3E9A">
        <w:rPr>
          <w:rFonts w:eastAsia="標楷體"/>
          <w:spacing w:val="-13"/>
        </w:rPr>
        <w:t xml:space="preserve"> </w:t>
      </w:r>
      <w:r w:rsidRPr="006D3E9A">
        <w:rPr>
          <w:rFonts w:eastAsia="標楷體"/>
        </w:rPr>
        <w:t>purpose.</w:t>
      </w:r>
      <w:r w:rsidRPr="006D3E9A">
        <w:rPr>
          <w:rFonts w:eastAsia="標楷體"/>
          <w:spacing w:val="-13"/>
        </w:rPr>
        <w:t xml:space="preserve"> </w:t>
      </w:r>
      <w:proofErr w:type="spellStart"/>
      <w:r w:rsidRPr="006D3E9A">
        <w:rPr>
          <w:rFonts w:eastAsia="標楷體"/>
        </w:rPr>
        <w:t>Hostc</w:t>
      </w:r>
      <w:proofErr w:type="spellEnd"/>
      <w:r w:rsidRPr="006D3E9A">
        <w:rPr>
          <w:rFonts w:eastAsia="標楷體"/>
          <w:spacing w:val="-13"/>
        </w:rPr>
        <w:t xml:space="preserve"> </w:t>
      </w:r>
      <w:r w:rsidRPr="006D3E9A">
        <w:rPr>
          <w:rFonts w:eastAsia="標楷體"/>
        </w:rPr>
        <w:t>and</w:t>
      </w:r>
      <w:r w:rsidRPr="006D3E9A">
        <w:rPr>
          <w:rFonts w:eastAsia="標楷體"/>
          <w:spacing w:val="-13"/>
        </w:rPr>
        <w:t xml:space="preserve"> </w:t>
      </w:r>
      <w:proofErr w:type="spellStart"/>
      <w:r w:rsidRPr="006D3E9A">
        <w:rPr>
          <w:rFonts w:eastAsia="標楷體"/>
        </w:rPr>
        <w:t>hostd</w:t>
      </w:r>
      <w:proofErr w:type="spellEnd"/>
      <w:r w:rsidRPr="006D3E9A">
        <w:rPr>
          <w:rFonts w:eastAsia="標楷體"/>
          <w:spacing w:val="-13"/>
        </w:rPr>
        <w:t xml:space="preserve"> </w:t>
      </w:r>
      <w:r w:rsidRPr="006D3E9A">
        <w:rPr>
          <w:rFonts w:eastAsia="標楷體"/>
        </w:rPr>
        <w:t>are</w:t>
      </w:r>
      <w:r w:rsidRPr="006D3E9A">
        <w:rPr>
          <w:rFonts w:eastAsia="標楷體"/>
          <w:spacing w:val="-13"/>
        </w:rPr>
        <w:t xml:space="preserve"> </w:t>
      </w:r>
      <w:r w:rsidRPr="006D3E9A">
        <w:rPr>
          <w:rFonts w:eastAsia="標楷體"/>
        </w:rPr>
        <w:t>webservers</w:t>
      </w:r>
      <w:r w:rsidRPr="006D3E9A">
        <w:rPr>
          <w:rFonts w:eastAsia="標楷體"/>
          <w:spacing w:val="-13"/>
        </w:rPr>
        <w:t xml:space="preserve"> </w:t>
      </w:r>
      <w:r w:rsidRPr="006D3E9A">
        <w:rPr>
          <w:rFonts w:eastAsia="標楷體"/>
        </w:rPr>
        <w:t>that</w:t>
      </w:r>
      <w:r w:rsidRPr="006D3E9A">
        <w:rPr>
          <w:rFonts w:eastAsia="標楷體"/>
          <w:spacing w:val="-13"/>
        </w:rPr>
        <w:t xml:space="preserve"> </w:t>
      </w:r>
      <w:r w:rsidRPr="006D3E9A">
        <w:rPr>
          <w:rFonts w:eastAsia="標楷體"/>
        </w:rPr>
        <w:t>provide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Web</w:t>
      </w:r>
      <w:r w:rsidRPr="006D3E9A">
        <w:rPr>
          <w:rFonts w:eastAsia="標楷體"/>
          <w:spacing w:val="-13"/>
        </w:rPr>
        <w:t xml:space="preserve"> </w:t>
      </w:r>
      <w:r w:rsidRPr="006D3E9A">
        <w:rPr>
          <w:rFonts w:eastAsia="標楷體"/>
        </w:rPr>
        <w:t>User</w:t>
      </w:r>
      <w:r w:rsidRPr="006D3E9A">
        <w:rPr>
          <w:rFonts w:eastAsia="標楷體"/>
          <w:spacing w:val="-13"/>
        </w:rPr>
        <w:t xml:space="preserve"> </w:t>
      </w:r>
      <w:r w:rsidRPr="006D3E9A">
        <w:rPr>
          <w:rFonts w:eastAsia="標楷體"/>
        </w:rPr>
        <w:t>Interface for</w:t>
      </w:r>
      <w:r w:rsidRPr="006D3E9A">
        <w:rPr>
          <w:rFonts w:eastAsia="標楷體"/>
          <w:spacing w:val="-17"/>
        </w:rPr>
        <w:t xml:space="preserve"> </w:t>
      </w:r>
      <w:r w:rsidRPr="006D3E9A">
        <w:rPr>
          <w:rFonts w:eastAsia="標楷體"/>
        </w:rPr>
        <w:t>customers</w:t>
      </w:r>
      <w:r w:rsidRPr="006D3E9A">
        <w:rPr>
          <w:rFonts w:eastAsia="標楷體"/>
          <w:spacing w:val="-14"/>
        </w:rPr>
        <w:t xml:space="preserve"> </w:t>
      </w:r>
      <w:r w:rsidRPr="006D3E9A">
        <w:rPr>
          <w:rFonts w:eastAsia="標楷體"/>
        </w:rPr>
        <w:t>to</w:t>
      </w:r>
      <w:r w:rsidRPr="006D3E9A">
        <w:rPr>
          <w:rFonts w:eastAsia="標楷體"/>
          <w:spacing w:val="-15"/>
        </w:rPr>
        <w:t xml:space="preserve"> </w:t>
      </w:r>
      <w:r w:rsidRPr="006D3E9A">
        <w:rPr>
          <w:rFonts w:eastAsia="標楷體"/>
        </w:rPr>
        <w:t>interact</w:t>
      </w:r>
      <w:r w:rsidRPr="006D3E9A">
        <w:rPr>
          <w:rFonts w:eastAsia="標楷體"/>
          <w:spacing w:val="-14"/>
        </w:rPr>
        <w:t xml:space="preserve"> </w:t>
      </w:r>
      <w:r w:rsidRPr="006D3E9A">
        <w:rPr>
          <w:rFonts w:eastAsia="標楷體"/>
        </w:rPr>
        <w:t>with</w:t>
      </w:r>
      <w:r w:rsidRPr="006D3E9A">
        <w:rPr>
          <w:rFonts w:eastAsia="標楷體"/>
          <w:spacing w:val="-15"/>
        </w:rPr>
        <w:t xml:space="preserve"> </w:t>
      </w:r>
      <w:r w:rsidRPr="006D3E9A">
        <w:rPr>
          <w:rFonts w:eastAsia="標楷體"/>
        </w:rPr>
        <w:t>the</w:t>
      </w:r>
      <w:r w:rsidRPr="006D3E9A">
        <w:rPr>
          <w:rFonts w:eastAsia="標楷體"/>
          <w:spacing w:val="-14"/>
        </w:rPr>
        <w:t xml:space="preserve"> </w:t>
      </w:r>
      <w:r w:rsidRPr="006D3E9A">
        <w:rPr>
          <w:rFonts w:eastAsia="標楷體"/>
        </w:rPr>
        <w:t>Hyperledger</w:t>
      </w:r>
      <w:r w:rsidRPr="006D3E9A">
        <w:rPr>
          <w:rFonts w:eastAsia="標楷體"/>
          <w:spacing w:val="-14"/>
        </w:rPr>
        <w:t xml:space="preserve"> </w:t>
      </w:r>
      <w:r w:rsidRPr="006D3E9A">
        <w:rPr>
          <w:rFonts w:eastAsia="標楷體"/>
        </w:rPr>
        <w:t>Fabric</w:t>
      </w:r>
      <w:r w:rsidRPr="006D3E9A">
        <w:rPr>
          <w:rFonts w:eastAsia="標楷體"/>
          <w:spacing w:val="-15"/>
        </w:rPr>
        <w:t xml:space="preserve"> </w:t>
      </w:r>
      <w:r w:rsidRPr="006D3E9A">
        <w:rPr>
          <w:rFonts w:eastAsia="標楷體"/>
        </w:rPr>
        <w:t>Network</w:t>
      </w:r>
      <w:r w:rsidRPr="006D3E9A">
        <w:rPr>
          <w:rFonts w:eastAsia="標楷體"/>
          <w:spacing w:val="-14"/>
        </w:rPr>
        <w:t xml:space="preserve"> </w:t>
      </w:r>
      <w:r w:rsidRPr="006D3E9A">
        <w:rPr>
          <w:rFonts w:eastAsia="標楷體"/>
        </w:rPr>
        <w:t>through</w:t>
      </w:r>
      <w:r w:rsidRPr="006D3E9A">
        <w:rPr>
          <w:rFonts w:eastAsia="標楷體"/>
          <w:spacing w:val="-15"/>
        </w:rPr>
        <w:t xml:space="preserve"> </w:t>
      </w:r>
      <w:r w:rsidRPr="006D3E9A">
        <w:rPr>
          <w:rFonts w:eastAsia="標楷體"/>
        </w:rPr>
        <w:t>SDKs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spacing w:val="-2"/>
        </w:rPr>
        <w:t>APIs.</w:t>
      </w:r>
    </w:p>
    <w:p w14:paraId="3145FF8A" w14:textId="242AAECC" w:rsidR="005833E1" w:rsidRPr="006D3E9A" w:rsidRDefault="00EB036E">
      <w:pPr>
        <w:pStyle w:val="a3"/>
        <w:rPr>
          <w:rFonts w:eastAsia="標楷體"/>
        </w:rPr>
      </w:pPr>
      <w:r w:rsidRPr="006D3E9A">
        <w:rPr>
          <w:rFonts w:eastAsia="標楷體"/>
          <w:noProof/>
        </w:rPr>
        <mc:AlternateContent>
          <mc:Choice Requires="wpg">
            <w:drawing>
              <wp:anchor distT="0" distB="0" distL="0" distR="0" simplePos="0" relativeHeight="251653120" behindDoc="0" locked="0" layoutInCell="1" allowOverlap="1" wp14:anchorId="34D74AE3" wp14:editId="3998067E">
                <wp:simplePos x="0" y="0"/>
                <wp:positionH relativeFrom="page">
                  <wp:posOffset>317854</wp:posOffset>
                </wp:positionH>
                <wp:positionV relativeFrom="paragraph">
                  <wp:posOffset>1561</wp:posOffset>
                </wp:positionV>
                <wp:extent cx="6837680" cy="683768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8" name="Image 98"/>
                          <pic:cNvPicPr/>
                        </pic:nvPicPr>
                        <pic:blipFill>
                          <a:blip r:embed="rId65" cstate="print"/>
                          <a:stretch>
                            <a:fillRect/>
                          </a:stretch>
                        </pic:blipFill>
                        <pic:spPr>
                          <a:xfrm>
                            <a:off x="1017507" y="215499"/>
                            <a:ext cx="4273550" cy="3625769"/>
                          </a:xfrm>
                          <a:prstGeom prst="rect">
                            <a:avLst/>
                          </a:prstGeom>
                        </pic:spPr>
                      </pic:pic>
                      <pic:pic xmlns:pic="http://schemas.openxmlformats.org/drawingml/2006/picture">
                        <pic:nvPicPr>
                          <pic:cNvPr id="99" name="Image 99"/>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1299100A" id="Group 97" o:spid="_x0000_s1026" style="position:absolute;margin-left:25.05pt;margin-top:.1pt;width:538.4pt;height:538.4pt;z-index:251653120;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P+/HTsWAAAAABjkbz2LXYUR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">
                <v:shape id="Image 98" o:spid="_x0000_s1027" type="#_x0000_t75" style="position:absolute;left:10175;top:2154;width:42735;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">
                  <v:imagedata r:id="rId66" o:title=""/>
                </v:shape>
                <v:shape id="Image 99"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">
                  <v:imagedata r:id="rId37" o:title=""/>
                </v:shape>
                <w10:wrap anchorx="page"/>
              </v:group>
            </w:pict>
          </mc:Fallback>
        </mc:AlternateContent>
      </w:r>
    </w:p>
    <w:p w14:paraId="65692437" w14:textId="33D24195" w:rsidR="005833E1" w:rsidRPr="006D3E9A" w:rsidRDefault="005833E1">
      <w:pPr>
        <w:pStyle w:val="a3"/>
        <w:rPr>
          <w:rFonts w:eastAsia="標楷體"/>
        </w:rPr>
      </w:pPr>
    </w:p>
    <w:p w14:paraId="0D9F3CCB" w14:textId="77777777" w:rsidR="005833E1" w:rsidRPr="006D3E9A" w:rsidRDefault="005833E1">
      <w:pPr>
        <w:pStyle w:val="a3"/>
        <w:rPr>
          <w:rFonts w:eastAsia="標楷體"/>
        </w:rPr>
      </w:pPr>
    </w:p>
    <w:p w14:paraId="30EBFBA2" w14:textId="77777777" w:rsidR="005833E1" w:rsidRPr="006D3E9A" w:rsidRDefault="005833E1">
      <w:pPr>
        <w:pStyle w:val="a3"/>
        <w:rPr>
          <w:rFonts w:eastAsia="標楷體"/>
        </w:rPr>
      </w:pPr>
    </w:p>
    <w:p w14:paraId="68213F0E" w14:textId="77777777" w:rsidR="005833E1" w:rsidRPr="006D3E9A" w:rsidRDefault="005833E1">
      <w:pPr>
        <w:pStyle w:val="a3"/>
        <w:rPr>
          <w:rFonts w:eastAsia="標楷體"/>
        </w:rPr>
      </w:pPr>
    </w:p>
    <w:p w14:paraId="5E7CE7AE" w14:textId="77777777" w:rsidR="005833E1" w:rsidRPr="006D3E9A" w:rsidRDefault="005833E1">
      <w:pPr>
        <w:pStyle w:val="a3"/>
        <w:rPr>
          <w:rFonts w:eastAsia="標楷體"/>
        </w:rPr>
      </w:pPr>
    </w:p>
    <w:p w14:paraId="78D0F81E" w14:textId="77777777" w:rsidR="005833E1" w:rsidRPr="006D3E9A" w:rsidRDefault="005833E1">
      <w:pPr>
        <w:pStyle w:val="a3"/>
        <w:rPr>
          <w:rFonts w:eastAsia="標楷體"/>
        </w:rPr>
      </w:pPr>
    </w:p>
    <w:p w14:paraId="03CB850C" w14:textId="77777777" w:rsidR="005833E1" w:rsidRPr="006D3E9A" w:rsidRDefault="005833E1">
      <w:pPr>
        <w:pStyle w:val="a3"/>
        <w:rPr>
          <w:rFonts w:eastAsia="標楷體"/>
        </w:rPr>
      </w:pPr>
    </w:p>
    <w:p w14:paraId="31BBD170" w14:textId="77777777" w:rsidR="005833E1" w:rsidRPr="006D3E9A" w:rsidRDefault="005833E1">
      <w:pPr>
        <w:pStyle w:val="a3"/>
        <w:rPr>
          <w:rFonts w:eastAsia="標楷體"/>
        </w:rPr>
      </w:pPr>
    </w:p>
    <w:p w14:paraId="0D5E7262" w14:textId="77777777" w:rsidR="005833E1" w:rsidRPr="006D3E9A" w:rsidRDefault="005833E1">
      <w:pPr>
        <w:pStyle w:val="a3"/>
        <w:rPr>
          <w:rFonts w:eastAsia="標楷體"/>
        </w:rPr>
      </w:pPr>
    </w:p>
    <w:p w14:paraId="7B56D205" w14:textId="77777777" w:rsidR="005833E1" w:rsidRPr="006D3E9A" w:rsidRDefault="005833E1">
      <w:pPr>
        <w:pStyle w:val="a3"/>
        <w:rPr>
          <w:rFonts w:eastAsia="標楷體"/>
        </w:rPr>
      </w:pPr>
    </w:p>
    <w:p w14:paraId="4CC40167" w14:textId="77777777" w:rsidR="005833E1" w:rsidRPr="006D3E9A" w:rsidRDefault="005833E1">
      <w:pPr>
        <w:pStyle w:val="a3"/>
        <w:rPr>
          <w:rFonts w:eastAsia="標楷體"/>
        </w:rPr>
      </w:pPr>
    </w:p>
    <w:p w14:paraId="1676A25D" w14:textId="77777777" w:rsidR="005833E1" w:rsidRPr="006D3E9A" w:rsidRDefault="005833E1">
      <w:pPr>
        <w:pStyle w:val="a3"/>
        <w:rPr>
          <w:rFonts w:eastAsia="標楷體"/>
        </w:rPr>
      </w:pPr>
    </w:p>
    <w:p w14:paraId="603F8A5F" w14:textId="77777777" w:rsidR="005833E1" w:rsidRPr="006D3E9A" w:rsidRDefault="005833E1">
      <w:pPr>
        <w:pStyle w:val="a3"/>
        <w:rPr>
          <w:rFonts w:eastAsia="標楷體"/>
        </w:rPr>
      </w:pPr>
    </w:p>
    <w:p w14:paraId="00AC4E62" w14:textId="77777777" w:rsidR="005833E1" w:rsidRPr="006D3E9A" w:rsidRDefault="005833E1">
      <w:pPr>
        <w:pStyle w:val="a3"/>
        <w:rPr>
          <w:rFonts w:eastAsia="標楷體"/>
        </w:rPr>
      </w:pPr>
    </w:p>
    <w:p w14:paraId="6D47C058" w14:textId="77777777" w:rsidR="005833E1" w:rsidRPr="006D3E9A" w:rsidRDefault="005833E1">
      <w:pPr>
        <w:pStyle w:val="a3"/>
        <w:rPr>
          <w:rFonts w:eastAsia="標楷體"/>
        </w:rPr>
      </w:pPr>
    </w:p>
    <w:p w14:paraId="74AAD964" w14:textId="77777777" w:rsidR="005833E1" w:rsidRPr="006D3E9A" w:rsidRDefault="005833E1">
      <w:pPr>
        <w:pStyle w:val="a3"/>
        <w:rPr>
          <w:rFonts w:eastAsia="標楷體"/>
        </w:rPr>
      </w:pPr>
    </w:p>
    <w:p w14:paraId="5962CC95" w14:textId="77777777" w:rsidR="005833E1" w:rsidRPr="006D3E9A" w:rsidRDefault="005833E1">
      <w:pPr>
        <w:pStyle w:val="a3"/>
        <w:rPr>
          <w:rFonts w:eastAsia="標楷體"/>
        </w:rPr>
      </w:pPr>
    </w:p>
    <w:p w14:paraId="3E4F68B0" w14:textId="77777777" w:rsidR="005833E1" w:rsidRPr="006D3E9A" w:rsidRDefault="005833E1">
      <w:pPr>
        <w:pStyle w:val="a3"/>
        <w:rPr>
          <w:rFonts w:eastAsia="標楷體"/>
        </w:rPr>
      </w:pPr>
    </w:p>
    <w:p w14:paraId="07700BBF" w14:textId="77777777" w:rsidR="005833E1" w:rsidRPr="006D3E9A" w:rsidRDefault="005833E1">
      <w:pPr>
        <w:pStyle w:val="a3"/>
        <w:rPr>
          <w:rFonts w:eastAsia="標楷體"/>
        </w:rPr>
      </w:pPr>
    </w:p>
    <w:p w14:paraId="707F4FC3" w14:textId="77777777" w:rsidR="005833E1" w:rsidRPr="006D3E9A" w:rsidRDefault="005833E1">
      <w:pPr>
        <w:pStyle w:val="a3"/>
        <w:rPr>
          <w:rFonts w:eastAsia="標楷體"/>
        </w:rPr>
      </w:pPr>
    </w:p>
    <w:p w14:paraId="5F23E094" w14:textId="77777777" w:rsidR="005833E1" w:rsidRPr="006D3E9A" w:rsidRDefault="005833E1">
      <w:pPr>
        <w:pStyle w:val="a3"/>
        <w:rPr>
          <w:rFonts w:eastAsia="標楷體"/>
        </w:rPr>
      </w:pPr>
    </w:p>
    <w:p w14:paraId="7E6B679A" w14:textId="77777777" w:rsidR="005833E1" w:rsidRPr="006D3E9A" w:rsidRDefault="005833E1">
      <w:pPr>
        <w:pStyle w:val="a3"/>
        <w:rPr>
          <w:rFonts w:eastAsia="標楷體"/>
        </w:rPr>
      </w:pPr>
    </w:p>
    <w:p w14:paraId="797276FA" w14:textId="77777777" w:rsidR="005833E1" w:rsidRPr="006D3E9A" w:rsidRDefault="005833E1">
      <w:pPr>
        <w:pStyle w:val="a3"/>
        <w:rPr>
          <w:rFonts w:eastAsia="標楷體"/>
        </w:rPr>
      </w:pPr>
    </w:p>
    <w:p w14:paraId="374B54B9" w14:textId="77777777" w:rsidR="005833E1" w:rsidRPr="006D3E9A" w:rsidRDefault="005833E1">
      <w:pPr>
        <w:pStyle w:val="a3"/>
        <w:spacing w:before="229"/>
        <w:rPr>
          <w:rFonts w:eastAsia="標楷體"/>
        </w:rPr>
      </w:pPr>
    </w:p>
    <w:p w14:paraId="5FFE1971" w14:textId="3568E8B5" w:rsidR="005833E1" w:rsidRPr="006D3E9A" w:rsidRDefault="00D01D50">
      <w:pPr>
        <w:pStyle w:val="a3"/>
        <w:ind w:left="396" w:right="408"/>
        <w:jc w:val="center"/>
        <w:rPr>
          <w:rFonts w:eastAsia="標楷體"/>
        </w:rPr>
      </w:pPr>
      <w:ins w:id="387" w:author="190498 lily" w:date="2023-11-22T16:50:00Z">
        <w:r>
          <w:rPr>
            <w:rFonts w:eastAsia="標楷體"/>
            <w:i/>
            <w:iCs/>
          </w:rPr>
          <w:t>Figure</w:t>
        </w:r>
      </w:ins>
      <w:del w:id="388" w:author="190498 lily" w:date="2023-11-22T16:50:00Z">
        <w:r w:rsidRPr="006D3E9A" w:rsidDel="00D01D50">
          <w:rPr>
            <w:rFonts w:eastAsia="標楷體"/>
          </w:rPr>
          <w:delText>Figure</w:delText>
        </w:r>
      </w:del>
      <w:r w:rsidRPr="00EB036E">
        <w:rPr>
          <w:rFonts w:eastAsia="標楷體"/>
          <w:i/>
          <w:iCs/>
          <w:spacing w:val="-14"/>
          <w:rPrChange w:id="389" w:author="190498 lily" w:date="2023-11-22T20:08:00Z">
            <w:rPr>
              <w:rFonts w:eastAsia="標楷體"/>
              <w:spacing w:val="-14"/>
            </w:rPr>
          </w:rPrChange>
        </w:rPr>
        <w:t xml:space="preserve"> </w:t>
      </w:r>
      <w:ins w:id="390" w:author="190498 lily" w:date="2023-11-22T16:49:00Z">
        <w:r w:rsidRPr="00EB036E">
          <w:rPr>
            <w:rFonts w:eastAsia="標楷體"/>
            <w:i/>
            <w:iCs/>
            <w:spacing w:val="-14"/>
            <w:rPrChange w:id="391" w:author="190498 lily" w:date="2023-11-22T20:08:00Z">
              <w:rPr>
                <w:rFonts w:eastAsia="標楷體"/>
                <w:spacing w:val="-14"/>
              </w:rPr>
            </w:rPrChange>
          </w:rPr>
          <w:t>3.3</w:t>
        </w:r>
      </w:ins>
      <w:del w:id="392" w:author="190498 lily" w:date="2023-11-22T16:49:00Z">
        <w:r w:rsidRPr="00EB036E" w:rsidDel="00D01D50">
          <w:rPr>
            <w:rFonts w:eastAsia="標楷體"/>
            <w:i/>
            <w:iCs/>
            <w:rPrChange w:id="393" w:author="190498 lily" w:date="2023-11-22T20:08:00Z">
              <w:rPr>
                <w:rFonts w:eastAsia="標楷體"/>
              </w:rPr>
            </w:rPrChange>
          </w:rPr>
          <w:delText>1</w:delText>
        </w:r>
        <w:r w:rsidRPr="006D3E9A" w:rsidDel="00D01D50">
          <w:rPr>
            <w:rFonts w:eastAsia="標楷體"/>
          </w:rPr>
          <w:delText>1:</w:delText>
        </w:r>
      </w:del>
      <w:r w:rsidRPr="006D3E9A">
        <w:rPr>
          <w:rFonts w:eastAsia="標楷體"/>
          <w:spacing w:val="-11"/>
        </w:rPr>
        <w:t xml:space="preserve"> </w:t>
      </w:r>
      <w:r w:rsidRPr="006D3E9A">
        <w:rPr>
          <w:rFonts w:eastAsia="標楷體"/>
        </w:rPr>
        <w:t>The</w:t>
      </w:r>
      <w:r w:rsidRPr="006D3E9A">
        <w:rPr>
          <w:rFonts w:eastAsia="標楷體"/>
          <w:spacing w:val="-8"/>
        </w:rPr>
        <w:t xml:space="preserve"> </w:t>
      </w:r>
      <w:r w:rsidRPr="006D3E9A">
        <w:rPr>
          <w:rFonts w:eastAsia="標楷體"/>
        </w:rPr>
        <w:t>Experiment</w:t>
      </w:r>
      <w:r w:rsidRPr="006D3E9A">
        <w:rPr>
          <w:rFonts w:eastAsia="標楷體"/>
          <w:spacing w:val="-11"/>
        </w:rPr>
        <w:t xml:space="preserve"> </w:t>
      </w:r>
      <w:r w:rsidRPr="006D3E9A">
        <w:rPr>
          <w:rFonts w:eastAsia="標楷體"/>
        </w:rPr>
        <w:t>Testbed</w:t>
      </w:r>
      <w:r w:rsidRPr="006D3E9A">
        <w:rPr>
          <w:rFonts w:eastAsia="標楷體"/>
          <w:spacing w:val="-6"/>
        </w:rPr>
        <w:t xml:space="preserve"> </w:t>
      </w:r>
      <w:r w:rsidRPr="006D3E9A">
        <w:rPr>
          <w:rFonts w:eastAsia="標楷體"/>
        </w:rPr>
        <w:t>Load-balancing</w:t>
      </w:r>
      <w:r w:rsidRPr="006D3E9A">
        <w:rPr>
          <w:rFonts w:eastAsia="標楷體"/>
          <w:spacing w:val="-15"/>
        </w:rPr>
        <w:t xml:space="preserve"> </w:t>
      </w:r>
      <w:r w:rsidRPr="006D3E9A">
        <w:rPr>
          <w:rFonts w:eastAsia="標楷體"/>
          <w:spacing w:val="-2"/>
        </w:rPr>
        <w:t>Architecture</w:t>
      </w:r>
    </w:p>
    <w:p w14:paraId="3222F4E5"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219BDCD" w14:textId="77777777" w:rsidR="005833E1" w:rsidRPr="006D3E9A" w:rsidRDefault="005833E1">
      <w:pPr>
        <w:pStyle w:val="a3"/>
        <w:spacing w:before="30"/>
        <w:rPr>
          <w:rFonts w:eastAsia="標楷體"/>
          <w:sz w:val="28"/>
        </w:rPr>
      </w:pPr>
    </w:p>
    <w:p w14:paraId="30931553" w14:textId="77777777" w:rsidR="005833E1" w:rsidRPr="006D3E9A" w:rsidRDefault="00000000">
      <w:pPr>
        <w:pStyle w:val="3"/>
        <w:numPr>
          <w:ilvl w:val="1"/>
          <w:numId w:val="3"/>
        </w:numPr>
        <w:tabs>
          <w:tab w:val="left" w:pos="1753"/>
        </w:tabs>
        <w:ind w:left="1753" w:hanging="418"/>
        <w:rPr>
          <w:rFonts w:eastAsia="標楷體"/>
        </w:rPr>
      </w:pPr>
      <w:bookmarkStart w:id="394" w:name="_TOC_250007"/>
      <w:r w:rsidRPr="006D3E9A">
        <w:rPr>
          <w:rFonts w:eastAsia="標楷體"/>
        </w:rPr>
        <w:t>Evaluation</w:t>
      </w:r>
      <w:r w:rsidRPr="006D3E9A">
        <w:rPr>
          <w:rFonts w:eastAsia="標楷體"/>
          <w:spacing w:val="-18"/>
        </w:rPr>
        <w:t xml:space="preserve"> </w:t>
      </w:r>
      <w:bookmarkEnd w:id="394"/>
      <w:r w:rsidRPr="006D3E9A">
        <w:rPr>
          <w:rFonts w:eastAsia="標楷體"/>
          <w:spacing w:val="-4"/>
        </w:rPr>
        <w:t>Tool</w:t>
      </w:r>
    </w:p>
    <w:p w14:paraId="15A5DF4F" w14:textId="77777777" w:rsidR="005833E1" w:rsidRPr="006D3E9A" w:rsidRDefault="005833E1">
      <w:pPr>
        <w:pStyle w:val="a3"/>
        <w:spacing w:before="66"/>
        <w:rPr>
          <w:rFonts w:eastAsia="標楷體"/>
          <w:b/>
          <w:sz w:val="28"/>
        </w:rPr>
      </w:pPr>
    </w:p>
    <w:p w14:paraId="17748F20"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2608" behindDoc="0" locked="0" layoutInCell="1" allowOverlap="1" wp14:anchorId="155F3AC5" wp14:editId="1ABA2542">
            <wp:simplePos x="0" y="0"/>
            <wp:positionH relativeFrom="page">
              <wp:posOffset>359806</wp:posOffset>
            </wp:positionH>
            <wp:positionV relativeFrom="paragraph">
              <wp:posOffset>564831</wp:posOffset>
            </wp:positionV>
            <wp:extent cx="6837678" cy="6837677"/>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uses Apache Benchmarking Tool provided by Apache Foundation as the main tool to evaluate the performance of the webserver with and without a Load-balancer. In this section, basic knowledge of Service Level Indicator and Service Level Objective are also included.</w:t>
      </w:r>
    </w:p>
    <w:p w14:paraId="6DA385A8" w14:textId="77777777" w:rsidR="005833E1" w:rsidRPr="006D3E9A" w:rsidRDefault="005833E1">
      <w:pPr>
        <w:pStyle w:val="a3"/>
        <w:rPr>
          <w:rFonts w:eastAsia="標楷體"/>
        </w:rPr>
      </w:pPr>
    </w:p>
    <w:p w14:paraId="354B5F5D" w14:textId="77777777" w:rsidR="005833E1" w:rsidRPr="006D3E9A" w:rsidRDefault="005833E1">
      <w:pPr>
        <w:pStyle w:val="a3"/>
        <w:rPr>
          <w:rFonts w:eastAsia="標楷體"/>
        </w:rPr>
      </w:pPr>
    </w:p>
    <w:p w14:paraId="27964AD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Indicator</w:t>
      </w:r>
    </w:p>
    <w:p w14:paraId="4BC16AE6" w14:textId="77777777" w:rsidR="005833E1" w:rsidRPr="006D3E9A" w:rsidRDefault="005833E1">
      <w:pPr>
        <w:pStyle w:val="a3"/>
        <w:rPr>
          <w:rFonts w:eastAsia="標楷體"/>
        </w:rPr>
      </w:pPr>
    </w:p>
    <w:p w14:paraId="562EE91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Service</w:t>
      </w:r>
      <w:r w:rsidRPr="006D3E9A">
        <w:rPr>
          <w:rFonts w:eastAsia="標楷體"/>
          <w:spacing w:val="-12"/>
        </w:rPr>
        <w:t xml:space="preserve"> </w:t>
      </w:r>
      <w:r w:rsidRPr="006D3E9A">
        <w:rPr>
          <w:rFonts w:eastAsia="標楷體"/>
        </w:rPr>
        <w:t>Level</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(SLI)</w:t>
      </w:r>
      <w:r w:rsidRPr="006D3E9A">
        <w:rPr>
          <w:rFonts w:eastAsia="標楷體"/>
          <w:spacing w:val="-12"/>
        </w:rPr>
        <w:t xml:space="preserve"> </w:t>
      </w:r>
      <w:r w:rsidRPr="006D3E9A">
        <w:rPr>
          <w:rFonts w:eastAsia="標楷體"/>
        </w:rPr>
        <w:t>is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for</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quality</w:t>
      </w:r>
      <w:r w:rsidRPr="006D3E9A">
        <w:rPr>
          <w:rFonts w:eastAsia="標楷體"/>
          <w:spacing w:val="-12"/>
        </w:rPr>
        <w:t xml:space="preserve"> </w:t>
      </w:r>
      <w:r w:rsidRPr="006D3E9A">
        <w:rPr>
          <w:rFonts w:eastAsia="標楷體"/>
        </w:rPr>
        <w:t>of</w:t>
      </w:r>
      <w:r w:rsidRPr="006D3E9A">
        <w:rPr>
          <w:rFonts w:eastAsia="標楷體"/>
          <w:spacing w:val="-12"/>
        </w:rPr>
        <w:t xml:space="preserve"> </w:t>
      </w:r>
      <w:r w:rsidRPr="006D3E9A">
        <w:rPr>
          <w:rFonts w:eastAsia="標楷體"/>
        </w:rPr>
        <w:t>services</w:t>
      </w:r>
      <w:r w:rsidRPr="006D3E9A">
        <w:rPr>
          <w:rFonts w:eastAsia="標楷體"/>
          <w:spacing w:val="-12"/>
        </w:rPr>
        <w:t xml:space="preserve"> </w:t>
      </w:r>
      <w:r w:rsidRPr="006D3E9A">
        <w:rPr>
          <w:rFonts w:eastAsia="標楷體"/>
        </w:rPr>
        <w:t>on</w:t>
      </w:r>
      <w:r w:rsidRPr="006D3E9A">
        <w:rPr>
          <w:rFonts w:eastAsia="標楷體"/>
          <w:spacing w:val="-12"/>
        </w:rPr>
        <w:t xml:space="preserve"> </w:t>
      </w:r>
      <w:r w:rsidRPr="006D3E9A">
        <w:rPr>
          <w:rFonts w:eastAsia="標楷體"/>
        </w:rPr>
        <w:t>servers. Latency</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one</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critical</w:t>
      </w:r>
      <w:r w:rsidRPr="006D3E9A">
        <w:rPr>
          <w:rFonts w:eastAsia="標楷體"/>
          <w:spacing w:val="-4"/>
        </w:rPr>
        <w:t xml:space="preserve"> </w:t>
      </w:r>
      <w:r w:rsidRPr="006D3E9A">
        <w:rPr>
          <w:rFonts w:eastAsia="標楷體"/>
        </w:rPr>
        <w:t>SLIs</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services.</w:t>
      </w:r>
      <w:r w:rsidRPr="006D3E9A">
        <w:rPr>
          <w:rFonts w:eastAsia="標楷體"/>
          <w:spacing w:val="-4"/>
        </w:rPr>
        <w:t xml:space="preserve"> </w:t>
      </w:r>
      <w:r w:rsidRPr="006D3E9A">
        <w:rPr>
          <w:rFonts w:eastAsia="標楷體"/>
        </w:rPr>
        <w:t>Other</w:t>
      </w:r>
      <w:r w:rsidRPr="006D3E9A">
        <w:rPr>
          <w:rFonts w:eastAsia="標楷體"/>
          <w:spacing w:val="-4"/>
        </w:rPr>
        <w:t xml:space="preserve"> </w:t>
      </w:r>
      <w:r w:rsidRPr="006D3E9A">
        <w:rPr>
          <w:rFonts w:eastAsia="標楷體"/>
        </w:rPr>
        <w:t>often</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SLIs such as error rate (percentage of failed requests), and system throughput (requests per second) are normally calculated data. Availability and durability are also important SLIs when it comes to server monitoring.</w:t>
      </w:r>
    </w:p>
    <w:p w14:paraId="60B235DB" w14:textId="77777777" w:rsidR="005833E1" w:rsidRPr="006D3E9A" w:rsidRDefault="005833E1">
      <w:pPr>
        <w:pStyle w:val="a3"/>
        <w:rPr>
          <w:rFonts w:eastAsia="標楷體"/>
        </w:rPr>
      </w:pPr>
    </w:p>
    <w:p w14:paraId="2FC90C78" w14:textId="77777777" w:rsidR="005833E1" w:rsidRPr="006D3E9A" w:rsidRDefault="005833E1">
      <w:pPr>
        <w:pStyle w:val="a3"/>
        <w:rPr>
          <w:rFonts w:eastAsia="標楷體"/>
        </w:rPr>
      </w:pPr>
    </w:p>
    <w:p w14:paraId="4EF01F60"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Objective</w:t>
      </w:r>
    </w:p>
    <w:p w14:paraId="6CF08029" w14:textId="77777777" w:rsidR="005833E1" w:rsidRPr="006D3E9A" w:rsidRDefault="005833E1">
      <w:pPr>
        <w:pStyle w:val="a3"/>
        <w:rPr>
          <w:rFonts w:eastAsia="標楷體"/>
        </w:rPr>
      </w:pPr>
    </w:p>
    <w:p w14:paraId="6171A06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Service Level Objective (SLO) is the target value (or range) for a certain SLIs of a server. It is a complex process to choose a suitable SLO for service. A simple definition of SLO can be illustrated as the two equations: </w:t>
      </w:r>
      <w:r w:rsidRPr="006D3E9A">
        <w:rPr>
          <w:rFonts w:eastAsia="標楷體"/>
          <w:i/>
        </w:rPr>
        <w:t xml:space="preserve">SLI &lt;= target value. lower bounds &lt;= SLI &lt;= upper bound. </w:t>
      </w:r>
      <w:r w:rsidRPr="006D3E9A">
        <w:rPr>
          <w:rFonts w:eastAsia="標楷體"/>
        </w:rPr>
        <w:t xml:space="preserve">Adapted from (B. Beyer, C. Jones, J. </w:t>
      </w:r>
      <w:proofErr w:type="spellStart"/>
      <w:r w:rsidRPr="006D3E9A">
        <w:rPr>
          <w:rFonts w:eastAsia="標楷體"/>
        </w:rPr>
        <w:t>Petoff</w:t>
      </w:r>
      <w:proofErr w:type="spellEnd"/>
      <w:r w:rsidRPr="006D3E9A">
        <w:rPr>
          <w:rFonts w:eastAsia="標楷體"/>
        </w:rPr>
        <w:t>, N. R. Murphy, 2016).</w:t>
      </w:r>
    </w:p>
    <w:p w14:paraId="5F2269E6" w14:textId="77777777" w:rsidR="005833E1" w:rsidRPr="006D3E9A" w:rsidRDefault="005833E1">
      <w:pPr>
        <w:pStyle w:val="a3"/>
        <w:spacing w:before="272"/>
        <w:rPr>
          <w:rFonts w:eastAsia="標楷體"/>
        </w:rPr>
      </w:pPr>
    </w:p>
    <w:p w14:paraId="4645936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Apache</w:t>
      </w:r>
      <w:r w:rsidRPr="006D3E9A">
        <w:rPr>
          <w:rFonts w:eastAsia="標楷體"/>
          <w:spacing w:val="-3"/>
          <w:sz w:val="24"/>
        </w:rPr>
        <w:t xml:space="preserve"> </w:t>
      </w:r>
      <w:r w:rsidRPr="006D3E9A">
        <w:rPr>
          <w:rFonts w:eastAsia="標楷體"/>
          <w:spacing w:val="-2"/>
          <w:sz w:val="24"/>
        </w:rPr>
        <w:t>Benchmarking</w:t>
      </w:r>
    </w:p>
    <w:p w14:paraId="76344050" w14:textId="77777777" w:rsidR="005833E1" w:rsidRPr="006D3E9A" w:rsidRDefault="005833E1">
      <w:pPr>
        <w:pStyle w:val="a3"/>
        <w:rPr>
          <w:rFonts w:eastAsia="標楷體"/>
        </w:rPr>
      </w:pPr>
    </w:p>
    <w:p w14:paraId="4D9426D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Apache Benchmarking tool (AB) is a tool for benchmarking Apache HTTP Servers.</w:t>
      </w:r>
      <w:r w:rsidRPr="006D3E9A">
        <w:rPr>
          <w:rFonts w:eastAsia="標楷體"/>
          <w:spacing w:val="-15"/>
        </w:rPr>
        <w:t xml:space="preserve"> </w:t>
      </w:r>
      <w:r w:rsidRPr="006D3E9A">
        <w:rPr>
          <w:rFonts w:eastAsia="標楷體"/>
        </w:rPr>
        <w:t>With</w:t>
      </w:r>
      <w:r w:rsidRPr="006D3E9A">
        <w:rPr>
          <w:rFonts w:eastAsia="標楷體"/>
          <w:spacing w:val="-15"/>
        </w:rPr>
        <w:t xml:space="preserve"> </w:t>
      </w:r>
      <w:r w:rsidRPr="006D3E9A">
        <w:rPr>
          <w:rFonts w:eastAsia="標楷體"/>
        </w:rPr>
        <w:t>Apache</w:t>
      </w:r>
      <w:r w:rsidRPr="006D3E9A">
        <w:rPr>
          <w:rFonts w:eastAsia="標楷體"/>
          <w:spacing w:val="-15"/>
        </w:rPr>
        <w:t xml:space="preserve"> </w:t>
      </w:r>
      <w:r w:rsidRPr="006D3E9A">
        <w:rPr>
          <w:rFonts w:eastAsia="標楷體"/>
        </w:rPr>
        <w:t>Benchmarking</w:t>
      </w:r>
      <w:r w:rsidRPr="006D3E9A">
        <w:rPr>
          <w:rFonts w:eastAsia="標楷體"/>
          <w:spacing w:val="-15"/>
        </w:rPr>
        <w:t xml:space="preserve"> </w:t>
      </w:r>
      <w:r w:rsidRPr="006D3E9A">
        <w:rPr>
          <w:rFonts w:eastAsia="標楷體"/>
        </w:rPr>
        <w:t>tool,</w:t>
      </w:r>
      <w:r w:rsidRPr="006D3E9A">
        <w:rPr>
          <w:rFonts w:eastAsia="標楷體"/>
          <w:spacing w:val="-15"/>
        </w:rPr>
        <w:t xml:space="preserve"> </w:t>
      </w:r>
      <w:r w:rsidRPr="006D3E9A">
        <w:rPr>
          <w:rFonts w:eastAsia="標楷體"/>
        </w:rPr>
        <w:t>you</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get</w:t>
      </w:r>
      <w:r w:rsidRPr="006D3E9A">
        <w:rPr>
          <w:rFonts w:eastAsia="標楷體"/>
          <w:spacing w:val="-15"/>
        </w:rPr>
        <w:t xml:space="preserve"> </w:t>
      </w:r>
      <w:r w:rsidRPr="006D3E9A">
        <w:rPr>
          <w:rFonts w:eastAsia="標楷體"/>
        </w:rPr>
        <w:t>information</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how</w:t>
      </w:r>
      <w:r w:rsidRPr="006D3E9A">
        <w:rPr>
          <w:rFonts w:eastAsia="標楷體"/>
          <w:spacing w:val="-15"/>
        </w:rPr>
        <w:t xml:space="preserve"> </w:t>
      </w:r>
      <w:r w:rsidRPr="006D3E9A">
        <w:rPr>
          <w:rFonts w:eastAsia="標楷體"/>
        </w:rPr>
        <w:t>many requests per second your web service is capable of serving.</w:t>
      </w:r>
    </w:p>
    <w:p w14:paraId="47A3B20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DF22DF4" w14:textId="77777777" w:rsidR="005833E1" w:rsidRPr="006D3E9A" w:rsidRDefault="005833E1">
      <w:pPr>
        <w:pStyle w:val="a3"/>
        <w:rPr>
          <w:rFonts w:eastAsia="標楷體"/>
        </w:rPr>
      </w:pPr>
    </w:p>
    <w:p w14:paraId="7ED9E14C" w14:textId="77777777" w:rsidR="005833E1" w:rsidRPr="006D3E9A" w:rsidRDefault="005833E1">
      <w:pPr>
        <w:pStyle w:val="a3"/>
        <w:rPr>
          <w:rFonts w:eastAsia="標楷體"/>
        </w:rPr>
      </w:pPr>
    </w:p>
    <w:p w14:paraId="07A523F6" w14:textId="77777777" w:rsidR="005833E1" w:rsidRPr="006D3E9A" w:rsidRDefault="005833E1">
      <w:pPr>
        <w:pStyle w:val="a3"/>
        <w:rPr>
          <w:rFonts w:eastAsia="標楷體"/>
        </w:rPr>
      </w:pPr>
    </w:p>
    <w:p w14:paraId="656157E0" w14:textId="77777777" w:rsidR="005833E1" w:rsidRPr="006D3E9A" w:rsidRDefault="005833E1">
      <w:pPr>
        <w:pStyle w:val="a3"/>
        <w:rPr>
          <w:rFonts w:eastAsia="標楷體"/>
        </w:rPr>
      </w:pPr>
    </w:p>
    <w:p w14:paraId="62751F77" w14:textId="77777777" w:rsidR="005833E1" w:rsidRPr="006D3E9A" w:rsidRDefault="005833E1">
      <w:pPr>
        <w:pStyle w:val="a3"/>
        <w:rPr>
          <w:rFonts w:eastAsia="標楷體"/>
        </w:rPr>
      </w:pPr>
    </w:p>
    <w:p w14:paraId="4244F212" w14:textId="77777777" w:rsidR="005833E1" w:rsidRPr="006D3E9A" w:rsidRDefault="005833E1">
      <w:pPr>
        <w:pStyle w:val="a3"/>
        <w:rPr>
          <w:rFonts w:eastAsia="標楷體"/>
        </w:rPr>
      </w:pPr>
    </w:p>
    <w:p w14:paraId="6A076E35" w14:textId="77777777" w:rsidR="005833E1" w:rsidRPr="006D3E9A" w:rsidRDefault="005833E1">
      <w:pPr>
        <w:pStyle w:val="a3"/>
        <w:rPr>
          <w:rFonts w:eastAsia="標楷體"/>
        </w:rPr>
      </w:pPr>
    </w:p>
    <w:p w14:paraId="3A1BE702" w14:textId="77777777" w:rsidR="005833E1" w:rsidRPr="006D3E9A" w:rsidRDefault="005833E1">
      <w:pPr>
        <w:pStyle w:val="a3"/>
        <w:rPr>
          <w:rFonts w:eastAsia="標楷體"/>
        </w:rPr>
      </w:pPr>
    </w:p>
    <w:p w14:paraId="5B7A05F3" w14:textId="77777777" w:rsidR="005833E1" w:rsidRPr="006D3E9A" w:rsidRDefault="005833E1">
      <w:pPr>
        <w:pStyle w:val="a3"/>
        <w:rPr>
          <w:rFonts w:eastAsia="標楷體"/>
        </w:rPr>
      </w:pPr>
    </w:p>
    <w:p w14:paraId="73432D64" w14:textId="77777777" w:rsidR="005833E1" w:rsidRPr="006D3E9A" w:rsidRDefault="005833E1">
      <w:pPr>
        <w:pStyle w:val="a3"/>
        <w:rPr>
          <w:rFonts w:eastAsia="標楷體"/>
        </w:rPr>
      </w:pPr>
    </w:p>
    <w:p w14:paraId="733147AA" w14:textId="77777777" w:rsidR="005833E1" w:rsidRPr="006D3E9A" w:rsidRDefault="005833E1">
      <w:pPr>
        <w:pStyle w:val="a3"/>
        <w:rPr>
          <w:rFonts w:eastAsia="標楷體"/>
        </w:rPr>
      </w:pPr>
    </w:p>
    <w:p w14:paraId="44974C27" w14:textId="77777777" w:rsidR="005833E1" w:rsidRPr="006D3E9A" w:rsidRDefault="005833E1">
      <w:pPr>
        <w:pStyle w:val="a3"/>
        <w:rPr>
          <w:rFonts w:eastAsia="標楷體"/>
        </w:rPr>
      </w:pPr>
    </w:p>
    <w:p w14:paraId="7B5156B2" w14:textId="77777777" w:rsidR="005833E1" w:rsidRPr="006D3E9A" w:rsidRDefault="005833E1">
      <w:pPr>
        <w:pStyle w:val="a3"/>
        <w:rPr>
          <w:rFonts w:eastAsia="標楷體"/>
        </w:rPr>
      </w:pPr>
    </w:p>
    <w:p w14:paraId="7A77E565" w14:textId="77777777" w:rsidR="005833E1" w:rsidRPr="006D3E9A" w:rsidRDefault="005833E1">
      <w:pPr>
        <w:pStyle w:val="a3"/>
        <w:rPr>
          <w:rFonts w:eastAsia="標楷體"/>
        </w:rPr>
      </w:pPr>
    </w:p>
    <w:p w14:paraId="64A841E9" w14:textId="77777777" w:rsidR="005833E1" w:rsidRPr="006D3E9A" w:rsidRDefault="005833E1">
      <w:pPr>
        <w:pStyle w:val="a3"/>
        <w:rPr>
          <w:rFonts w:eastAsia="標楷體"/>
        </w:rPr>
      </w:pPr>
    </w:p>
    <w:p w14:paraId="25F568FA" w14:textId="77777777" w:rsidR="005833E1" w:rsidRPr="006D3E9A" w:rsidRDefault="005833E1">
      <w:pPr>
        <w:pStyle w:val="a3"/>
        <w:rPr>
          <w:rFonts w:eastAsia="標楷體"/>
        </w:rPr>
      </w:pPr>
    </w:p>
    <w:p w14:paraId="52C916C9" w14:textId="77777777" w:rsidR="005833E1" w:rsidRPr="006D3E9A" w:rsidRDefault="005833E1">
      <w:pPr>
        <w:pStyle w:val="a3"/>
        <w:rPr>
          <w:rFonts w:eastAsia="標楷體"/>
        </w:rPr>
      </w:pPr>
    </w:p>
    <w:p w14:paraId="077C004E" w14:textId="77777777" w:rsidR="005833E1" w:rsidRPr="006D3E9A" w:rsidRDefault="005833E1">
      <w:pPr>
        <w:pStyle w:val="a3"/>
        <w:rPr>
          <w:rFonts w:eastAsia="標楷體"/>
        </w:rPr>
      </w:pPr>
    </w:p>
    <w:p w14:paraId="3B24574D" w14:textId="77777777" w:rsidR="005833E1" w:rsidRPr="006D3E9A" w:rsidRDefault="005833E1">
      <w:pPr>
        <w:pStyle w:val="a3"/>
        <w:rPr>
          <w:rFonts w:eastAsia="標楷體"/>
        </w:rPr>
      </w:pPr>
    </w:p>
    <w:p w14:paraId="7C35E9D4" w14:textId="77777777" w:rsidR="005833E1" w:rsidRPr="006D3E9A" w:rsidRDefault="005833E1">
      <w:pPr>
        <w:pStyle w:val="a3"/>
        <w:rPr>
          <w:rFonts w:eastAsia="標楷體"/>
        </w:rPr>
      </w:pPr>
    </w:p>
    <w:p w14:paraId="3B586772" w14:textId="77777777" w:rsidR="005833E1" w:rsidRPr="006D3E9A" w:rsidRDefault="005833E1">
      <w:pPr>
        <w:pStyle w:val="a3"/>
        <w:rPr>
          <w:rFonts w:eastAsia="標楷體"/>
        </w:rPr>
      </w:pPr>
    </w:p>
    <w:p w14:paraId="49855CF3" w14:textId="77777777" w:rsidR="005833E1" w:rsidRPr="006D3E9A" w:rsidRDefault="005833E1">
      <w:pPr>
        <w:pStyle w:val="a3"/>
        <w:rPr>
          <w:rFonts w:eastAsia="標楷體"/>
        </w:rPr>
      </w:pPr>
    </w:p>
    <w:p w14:paraId="1C4BBCA2" w14:textId="77777777" w:rsidR="005833E1" w:rsidRPr="006D3E9A" w:rsidRDefault="005833E1">
      <w:pPr>
        <w:pStyle w:val="a3"/>
        <w:rPr>
          <w:rFonts w:eastAsia="標楷體"/>
        </w:rPr>
      </w:pPr>
    </w:p>
    <w:p w14:paraId="20904AFA" w14:textId="77777777" w:rsidR="005833E1" w:rsidRPr="006D3E9A" w:rsidRDefault="005833E1">
      <w:pPr>
        <w:pStyle w:val="a3"/>
        <w:rPr>
          <w:rFonts w:eastAsia="標楷體"/>
        </w:rPr>
      </w:pPr>
    </w:p>
    <w:p w14:paraId="5A990E2B" w14:textId="77777777" w:rsidR="005833E1" w:rsidRPr="006D3E9A" w:rsidRDefault="005833E1">
      <w:pPr>
        <w:pStyle w:val="a3"/>
        <w:rPr>
          <w:rFonts w:eastAsia="標楷體"/>
        </w:rPr>
      </w:pPr>
    </w:p>
    <w:p w14:paraId="3CC16E0C" w14:textId="77777777" w:rsidR="005833E1" w:rsidRPr="006D3E9A" w:rsidRDefault="005833E1">
      <w:pPr>
        <w:pStyle w:val="a3"/>
        <w:rPr>
          <w:rFonts w:eastAsia="標楷體"/>
        </w:rPr>
      </w:pPr>
    </w:p>
    <w:p w14:paraId="63A7A7CF" w14:textId="77777777" w:rsidR="005833E1" w:rsidRPr="006D3E9A" w:rsidRDefault="005833E1">
      <w:pPr>
        <w:pStyle w:val="a3"/>
        <w:rPr>
          <w:rFonts w:eastAsia="標楷體"/>
        </w:rPr>
      </w:pPr>
    </w:p>
    <w:p w14:paraId="31DDAE28" w14:textId="77777777" w:rsidR="005833E1" w:rsidRPr="006D3E9A" w:rsidRDefault="005833E1">
      <w:pPr>
        <w:pStyle w:val="a3"/>
        <w:rPr>
          <w:rFonts w:eastAsia="標楷體"/>
        </w:rPr>
      </w:pPr>
    </w:p>
    <w:p w14:paraId="206EF4F9" w14:textId="77777777" w:rsidR="005833E1" w:rsidRPr="006D3E9A" w:rsidRDefault="005833E1">
      <w:pPr>
        <w:pStyle w:val="a3"/>
        <w:rPr>
          <w:rFonts w:eastAsia="標楷體"/>
        </w:rPr>
      </w:pPr>
    </w:p>
    <w:p w14:paraId="5BB8B006" w14:textId="77777777" w:rsidR="005833E1" w:rsidRPr="006D3E9A" w:rsidRDefault="005833E1">
      <w:pPr>
        <w:pStyle w:val="a3"/>
        <w:rPr>
          <w:rFonts w:eastAsia="標楷體"/>
        </w:rPr>
      </w:pPr>
    </w:p>
    <w:p w14:paraId="5745BF87" w14:textId="77777777" w:rsidR="005833E1" w:rsidRPr="006D3E9A" w:rsidRDefault="005833E1">
      <w:pPr>
        <w:pStyle w:val="a3"/>
        <w:rPr>
          <w:rFonts w:eastAsia="標楷體"/>
        </w:rPr>
      </w:pPr>
    </w:p>
    <w:p w14:paraId="29D186B8" w14:textId="77777777" w:rsidR="005833E1" w:rsidRPr="006D3E9A" w:rsidRDefault="005833E1">
      <w:pPr>
        <w:pStyle w:val="a3"/>
        <w:rPr>
          <w:rFonts w:eastAsia="標楷體"/>
        </w:rPr>
      </w:pPr>
    </w:p>
    <w:p w14:paraId="662A112A" w14:textId="77777777" w:rsidR="005833E1" w:rsidRPr="006D3E9A" w:rsidRDefault="005833E1">
      <w:pPr>
        <w:pStyle w:val="a3"/>
        <w:rPr>
          <w:rFonts w:eastAsia="標楷體"/>
        </w:rPr>
      </w:pPr>
    </w:p>
    <w:p w14:paraId="76E16DAB" w14:textId="77777777" w:rsidR="005833E1" w:rsidRPr="006D3E9A" w:rsidRDefault="005833E1">
      <w:pPr>
        <w:pStyle w:val="a3"/>
        <w:rPr>
          <w:rFonts w:eastAsia="標楷體"/>
        </w:rPr>
      </w:pPr>
    </w:p>
    <w:p w14:paraId="41392B2A" w14:textId="77777777" w:rsidR="005833E1" w:rsidRPr="006D3E9A" w:rsidRDefault="005833E1">
      <w:pPr>
        <w:pStyle w:val="a3"/>
        <w:rPr>
          <w:rFonts w:eastAsia="標楷體"/>
        </w:rPr>
      </w:pPr>
    </w:p>
    <w:p w14:paraId="4939AF6B" w14:textId="77777777" w:rsidR="005833E1" w:rsidRPr="006D3E9A" w:rsidRDefault="005833E1">
      <w:pPr>
        <w:pStyle w:val="a3"/>
        <w:rPr>
          <w:rFonts w:eastAsia="標楷體"/>
        </w:rPr>
      </w:pPr>
    </w:p>
    <w:p w14:paraId="450B6873" w14:textId="77777777" w:rsidR="005833E1" w:rsidRPr="006D3E9A" w:rsidRDefault="005833E1">
      <w:pPr>
        <w:pStyle w:val="a3"/>
        <w:spacing w:before="210"/>
        <w:rPr>
          <w:rFonts w:eastAsia="標楷體"/>
        </w:rPr>
      </w:pPr>
    </w:p>
    <w:p w14:paraId="61B2CFAE" w14:textId="4F24E6FF" w:rsidR="005833E1" w:rsidRPr="006D3E9A" w:rsidRDefault="00000000">
      <w:pPr>
        <w:pStyle w:val="a3"/>
        <w:ind w:left="409" w:right="408"/>
        <w:jc w:val="center"/>
        <w:rPr>
          <w:rFonts w:eastAsia="標楷體"/>
        </w:rPr>
      </w:pPr>
      <w:r w:rsidRPr="006D3E9A">
        <w:rPr>
          <w:rFonts w:eastAsia="標楷體"/>
          <w:noProof/>
        </w:rPr>
        <mc:AlternateContent>
          <mc:Choice Requires="wpg">
            <w:drawing>
              <wp:anchor distT="0" distB="0" distL="0" distR="0" simplePos="0" relativeHeight="251653632" behindDoc="0" locked="0" layoutInCell="1" allowOverlap="1" wp14:anchorId="1949787B" wp14:editId="72340DC5">
                <wp:simplePos x="0" y="0"/>
                <wp:positionH relativeFrom="page">
                  <wp:posOffset>359806</wp:posOffset>
                </wp:positionH>
                <wp:positionV relativeFrom="paragraph">
                  <wp:posOffset>-6358170</wp:posOffset>
                </wp:positionV>
                <wp:extent cx="6837680" cy="781812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18120"/>
                          <a:chOff x="0" y="0"/>
                          <a:chExt cx="6837680" cy="7818120"/>
                        </a:xfrm>
                      </wpg:grpSpPr>
                      <pic:pic xmlns:pic="http://schemas.openxmlformats.org/drawingml/2006/picture">
                        <pic:nvPicPr>
                          <pic:cNvPr id="102" name="Image 102"/>
                          <pic:cNvPicPr/>
                        </pic:nvPicPr>
                        <pic:blipFill>
                          <a:blip r:embed="rId67" cstate="print"/>
                          <a:stretch>
                            <a:fillRect/>
                          </a:stretch>
                        </pic:blipFill>
                        <pic:spPr>
                          <a:xfrm>
                            <a:off x="970553" y="0"/>
                            <a:ext cx="4520914" cy="3060909"/>
                          </a:xfrm>
                          <a:prstGeom prst="rect">
                            <a:avLst/>
                          </a:prstGeom>
                        </pic:spPr>
                      </pic:pic>
                      <pic:pic xmlns:pic="http://schemas.openxmlformats.org/drawingml/2006/picture">
                        <pic:nvPicPr>
                          <pic:cNvPr id="103" name="Image 103"/>
                          <pic:cNvPicPr/>
                        </pic:nvPicPr>
                        <pic:blipFill>
                          <a:blip r:embed="rId68" cstate="print"/>
                          <a:stretch>
                            <a:fillRect/>
                          </a:stretch>
                        </pic:blipFill>
                        <pic:spPr>
                          <a:xfrm>
                            <a:off x="965785" y="3328506"/>
                            <a:ext cx="3660435" cy="2700055"/>
                          </a:xfrm>
                          <a:prstGeom prst="rect">
                            <a:avLst/>
                          </a:prstGeom>
                        </pic:spPr>
                      </pic:pic>
                      <pic:pic xmlns:pic="http://schemas.openxmlformats.org/drawingml/2006/picture">
                        <pic:nvPicPr>
                          <pic:cNvPr id="104" name="Image 104"/>
                          <pic:cNvPicPr/>
                        </pic:nvPicPr>
                        <pic:blipFill>
                          <a:blip r:embed="rId8" cstate="print"/>
                          <a:stretch>
                            <a:fillRect/>
                          </a:stretch>
                        </pic:blipFill>
                        <pic:spPr>
                          <a:xfrm>
                            <a:off x="0" y="979900"/>
                            <a:ext cx="6837678" cy="6837677"/>
                          </a:xfrm>
                          <a:prstGeom prst="rect">
                            <a:avLst/>
                          </a:prstGeom>
                        </pic:spPr>
                      </pic:pic>
                    </wpg:wgp>
                  </a:graphicData>
                </a:graphic>
              </wp:anchor>
            </w:drawing>
          </mc:Choice>
          <mc:Fallback>
            <w:pict>
              <v:group w14:anchorId="04C2FA8B" id="Group 101" o:spid="_x0000_s1026" style="position:absolute;margin-left:28.35pt;margin-top:-500.65pt;width:538.4pt;height:615.6pt;z-index:251653632;mso-wrap-distance-left:0;mso-wrap-distance-right:0;mso-position-horizontal-relative:page" coordsize="68376,78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">
                <v:shape id="Image 102" o:spid="_x0000_s1027" type="#_x0000_t75" style="position:absolute;left:9705;width:45209;height:3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">
                  <v:imagedata r:id="rId69" o:title=""/>
                </v:shape>
                <v:shape id="Image 103" o:spid="_x0000_s1028" type="#_x0000_t75" style="position:absolute;left:9657;top:33285;width:36605;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">
                  <v:imagedata r:id="rId70" o:title=""/>
                </v:shape>
                <v:shape id="Image 104" o:spid="_x0000_s1029" type="#_x0000_t75" style="position:absolute;top:9799;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">
                  <v:imagedata r:id="rId37" o:title=""/>
                </v:shape>
                <w10:wrap anchorx="page"/>
              </v:group>
            </w:pict>
          </mc:Fallback>
        </mc:AlternateContent>
      </w:r>
      <w:ins w:id="395" w:author="190498 lily" w:date="2023-11-22T16:52:00Z">
        <w:r w:rsidR="00D01D50">
          <w:rPr>
            <w:rFonts w:eastAsia="標楷體"/>
            <w:i/>
            <w:iCs/>
          </w:rPr>
          <w:t xml:space="preserve">Figure 3.4 </w:t>
        </w:r>
      </w:ins>
      <w:del w:id="396" w:author="190498 lily" w:date="2023-11-22T16:52:00Z">
        <w:r w:rsidRPr="006D3E9A" w:rsidDel="00D01D50">
          <w:rPr>
            <w:rFonts w:eastAsia="標楷體"/>
          </w:rPr>
          <w:delText>Figure</w:delText>
        </w:r>
        <w:r w:rsidRPr="006D3E9A" w:rsidDel="00D01D50">
          <w:rPr>
            <w:rFonts w:eastAsia="標楷體"/>
            <w:spacing w:val="-5"/>
          </w:rPr>
          <w:delText xml:space="preserve"> </w:delText>
        </w:r>
        <w:r w:rsidRPr="006D3E9A" w:rsidDel="00D01D50">
          <w:rPr>
            <w:rFonts w:eastAsia="標楷體"/>
          </w:rPr>
          <w:delText>12:</w:delText>
        </w:r>
        <w:r w:rsidRPr="006D3E9A" w:rsidDel="00D01D50">
          <w:rPr>
            <w:rFonts w:eastAsia="標楷體"/>
            <w:spacing w:val="-2"/>
          </w:rPr>
          <w:delText xml:space="preserve"> </w:delText>
        </w:r>
      </w:del>
      <w:r w:rsidRPr="006D3E9A">
        <w:rPr>
          <w:rFonts w:eastAsia="標楷體"/>
        </w:rPr>
        <w:t>Example</w:t>
      </w:r>
      <w:r w:rsidRPr="006D3E9A">
        <w:rPr>
          <w:rFonts w:eastAsia="標楷體"/>
          <w:spacing w:val="-3"/>
        </w:rPr>
        <w:t xml:space="preserve"> </w:t>
      </w:r>
      <w:r w:rsidRPr="006D3E9A">
        <w:rPr>
          <w:rFonts w:eastAsia="標楷體"/>
        </w:rPr>
        <w:t>Output</w:t>
      </w:r>
      <w:r w:rsidRPr="006D3E9A">
        <w:rPr>
          <w:rFonts w:eastAsia="標楷體"/>
          <w:spacing w:val="-2"/>
        </w:rPr>
        <w:t xml:space="preserve"> </w:t>
      </w:r>
      <w:r w:rsidRPr="006D3E9A">
        <w:rPr>
          <w:rFonts w:eastAsia="標楷體"/>
        </w:rPr>
        <w:t>of</w:t>
      </w:r>
      <w:r w:rsidRPr="006D3E9A">
        <w:rPr>
          <w:rFonts w:eastAsia="標楷體"/>
          <w:spacing w:val="-15"/>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6"/>
        </w:rPr>
        <w:t xml:space="preserve"> </w:t>
      </w:r>
      <w:r w:rsidRPr="006D3E9A">
        <w:rPr>
          <w:rFonts w:eastAsia="標楷體"/>
          <w:spacing w:val="-4"/>
        </w:rPr>
        <w:t>Tool</w:t>
      </w:r>
    </w:p>
    <w:p w14:paraId="23D6202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9B4443" w14:textId="77777777" w:rsidR="005833E1" w:rsidRPr="006D3E9A" w:rsidRDefault="005833E1">
      <w:pPr>
        <w:pStyle w:val="a3"/>
        <w:spacing w:before="30"/>
        <w:rPr>
          <w:rFonts w:eastAsia="標楷體"/>
          <w:sz w:val="28"/>
        </w:rPr>
      </w:pPr>
    </w:p>
    <w:p w14:paraId="2796B9F9" w14:textId="77777777" w:rsidR="005833E1" w:rsidRPr="006D3E9A" w:rsidRDefault="00000000">
      <w:pPr>
        <w:pStyle w:val="3"/>
        <w:numPr>
          <w:ilvl w:val="1"/>
          <w:numId w:val="3"/>
        </w:numPr>
        <w:tabs>
          <w:tab w:val="left" w:pos="1753"/>
        </w:tabs>
        <w:ind w:left="1753" w:hanging="418"/>
        <w:rPr>
          <w:rFonts w:eastAsia="標楷體"/>
        </w:rPr>
      </w:pPr>
      <w:bookmarkStart w:id="397" w:name="_TOC_250006"/>
      <w:r w:rsidRPr="006D3E9A">
        <w:rPr>
          <w:rFonts w:eastAsia="標楷體"/>
          <w:spacing w:val="-2"/>
        </w:rPr>
        <w:t>Monitoring</w:t>
      </w:r>
      <w:r w:rsidRPr="006D3E9A">
        <w:rPr>
          <w:rFonts w:eastAsia="標楷體"/>
          <w:spacing w:val="2"/>
        </w:rPr>
        <w:t xml:space="preserve"> </w:t>
      </w:r>
      <w:bookmarkEnd w:id="397"/>
      <w:r w:rsidRPr="006D3E9A">
        <w:rPr>
          <w:rFonts w:eastAsia="標楷體"/>
          <w:spacing w:val="-4"/>
        </w:rPr>
        <w:t>Tool</w:t>
      </w:r>
    </w:p>
    <w:p w14:paraId="5C69540E" w14:textId="77777777" w:rsidR="005833E1" w:rsidRPr="006D3E9A" w:rsidRDefault="005833E1">
      <w:pPr>
        <w:pStyle w:val="a3"/>
        <w:spacing w:before="66"/>
        <w:rPr>
          <w:rFonts w:eastAsia="標楷體"/>
          <w:b/>
          <w:sz w:val="28"/>
        </w:rPr>
      </w:pPr>
    </w:p>
    <w:p w14:paraId="4FCA8BA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4656" behindDoc="0" locked="0" layoutInCell="1" allowOverlap="1" wp14:anchorId="3789F37B" wp14:editId="520132A1">
            <wp:simplePos x="0" y="0"/>
            <wp:positionH relativeFrom="page">
              <wp:posOffset>359806</wp:posOffset>
            </wp:positionH>
            <wp:positionV relativeFrom="paragraph">
              <wp:posOffset>564831</wp:posOffset>
            </wp:positionV>
            <wp:extent cx="6837678" cy="6837677"/>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5"/>
        </w:rPr>
        <w:t xml:space="preserve"> </w:t>
      </w:r>
      <w:r w:rsidRPr="006D3E9A">
        <w:rPr>
          <w:rFonts w:eastAsia="標楷體"/>
        </w:rPr>
        <w:t>present</w:t>
      </w:r>
      <w:r w:rsidRPr="006D3E9A">
        <w:rPr>
          <w:rFonts w:eastAsia="標楷體"/>
          <w:spacing w:val="-15"/>
        </w:rPr>
        <w:t xml:space="preserve"> </w:t>
      </w:r>
      <w:r w:rsidRPr="006D3E9A">
        <w:rPr>
          <w:rFonts w:eastAsia="標楷體"/>
        </w:rPr>
        <w:t>paper</w:t>
      </w:r>
      <w:r w:rsidRPr="006D3E9A">
        <w:rPr>
          <w:rFonts w:eastAsia="標楷體"/>
          <w:spacing w:val="-15"/>
        </w:rPr>
        <w:t xml:space="preserve"> </w:t>
      </w:r>
      <w:r w:rsidRPr="006D3E9A">
        <w:rPr>
          <w:rFonts w:eastAsia="標楷體"/>
        </w:rPr>
        <w:t>sets</w:t>
      </w:r>
      <w:r w:rsidRPr="006D3E9A">
        <w:rPr>
          <w:rFonts w:eastAsia="標楷體"/>
          <w:spacing w:val="-15"/>
        </w:rPr>
        <w:t xml:space="preserve"> </w:t>
      </w:r>
      <w:r w:rsidRPr="006D3E9A">
        <w:rPr>
          <w:rFonts w:eastAsia="標楷體"/>
        </w:rPr>
        <w:t>up</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w:t>
      </w:r>
      <w:r w:rsidRPr="006D3E9A">
        <w:rPr>
          <w:rFonts w:eastAsia="標楷體"/>
          <w:spacing w:val="-15"/>
        </w:rPr>
        <w:t xml:space="preserve"> </w:t>
      </w:r>
      <w:r w:rsidRPr="006D3E9A">
        <w:rPr>
          <w:rFonts w:eastAsia="標楷體"/>
        </w:rPr>
        <w:t>for</w:t>
      </w:r>
      <w:r w:rsidRPr="006D3E9A">
        <w:rPr>
          <w:rFonts w:eastAsia="標楷體"/>
          <w:spacing w:val="-15"/>
        </w:rPr>
        <w:t xml:space="preserve"> </w:t>
      </w:r>
      <w:r w:rsidRPr="006D3E9A">
        <w:rPr>
          <w:rFonts w:eastAsia="標楷體"/>
        </w:rPr>
        <w:t>monitoring.</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an</w:t>
      </w:r>
      <w:r w:rsidRPr="006D3E9A">
        <w:rPr>
          <w:rFonts w:eastAsia="標楷體"/>
          <w:spacing w:val="-15"/>
        </w:rPr>
        <w:t xml:space="preserve"> </w:t>
      </w:r>
      <w:r w:rsidRPr="006D3E9A">
        <w:rPr>
          <w:rFonts w:eastAsia="標楷體"/>
        </w:rPr>
        <w:t>open-source monitoring</w:t>
      </w:r>
      <w:r w:rsidRPr="006D3E9A">
        <w:rPr>
          <w:rFonts w:eastAsia="標楷體"/>
          <w:spacing w:val="-7"/>
        </w:rPr>
        <w:t xml:space="preserve"> </w:t>
      </w:r>
      <w:r w:rsidRPr="006D3E9A">
        <w:rPr>
          <w:rFonts w:eastAsia="標楷體"/>
        </w:rPr>
        <w:t>system</w:t>
      </w:r>
      <w:r w:rsidRPr="006D3E9A">
        <w:rPr>
          <w:rFonts w:eastAsia="標楷體"/>
          <w:spacing w:val="-7"/>
        </w:rPr>
        <w:t xml:space="preserve"> </w:t>
      </w:r>
      <w:r w:rsidRPr="006D3E9A">
        <w:rPr>
          <w:rFonts w:eastAsia="標楷體"/>
        </w:rPr>
        <w:t>for</w:t>
      </w:r>
      <w:r w:rsidRPr="006D3E9A">
        <w:rPr>
          <w:rFonts w:eastAsia="標楷體"/>
          <w:spacing w:val="-7"/>
        </w:rPr>
        <w:t xml:space="preserve"> </w:t>
      </w:r>
      <w:r w:rsidRPr="006D3E9A">
        <w:rPr>
          <w:rFonts w:eastAsia="標楷體"/>
        </w:rPr>
        <w:t>monitoring</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states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Zabbix</w:t>
      </w:r>
      <w:r w:rsidRPr="006D3E9A">
        <w:rPr>
          <w:rFonts w:eastAsia="標楷體"/>
          <w:spacing w:val="-7"/>
        </w:rPr>
        <w:t xml:space="preserve"> </w:t>
      </w:r>
      <w:r w:rsidRPr="006D3E9A">
        <w:rPr>
          <w:rFonts w:eastAsia="標楷體"/>
        </w:rPr>
        <w:t>server</w:t>
      </w:r>
      <w:r w:rsidRPr="006D3E9A">
        <w:rPr>
          <w:rFonts w:eastAsia="標楷體"/>
          <w:spacing w:val="-7"/>
        </w:rPr>
        <w:t xml:space="preserve"> </w:t>
      </w:r>
      <w:r w:rsidRPr="006D3E9A">
        <w:rPr>
          <w:rFonts w:eastAsia="標楷體"/>
        </w:rPr>
        <w:t>is</w:t>
      </w:r>
      <w:r w:rsidRPr="006D3E9A">
        <w:rPr>
          <w:rFonts w:eastAsia="標楷體"/>
          <w:spacing w:val="-7"/>
        </w:rPr>
        <w:t xml:space="preserve"> </w:t>
      </w:r>
      <w:r w:rsidRPr="006D3E9A">
        <w:rPr>
          <w:rFonts w:eastAsia="標楷體"/>
        </w:rPr>
        <w:t>set</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and configured with Telegram alerts. The objectives (SLO) of the present paper and some critical indicators that need to be monitored are also include in this chapter.</w:t>
      </w:r>
    </w:p>
    <w:p w14:paraId="285D6FF3" w14:textId="77777777" w:rsidR="005833E1" w:rsidRPr="006D3E9A" w:rsidRDefault="00000000">
      <w:pPr>
        <w:pStyle w:val="a3"/>
        <w:ind w:left="1817"/>
        <w:jc w:val="both"/>
        <w:rPr>
          <w:rFonts w:eastAsia="標楷體"/>
        </w:rPr>
      </w:pPr>
      <w:r w:rsidRPr="006D3E9A">
        <w:rPr>
          <w:rFonts w:eastAsia="標楷體"/>
        </w:rPr>
        <w:t>Four</w:t>
      </w:r>
      <w:r w:rsidRPr="006D3E9A">
        <w:rPr>
          <w:rFonts w:eastAsia="標楷體"/>
          <w:spacing w:val="-4"/>
        </w:rPr>
        <w:t xml:space="preserve"> </w:t>
      </w:r>
      <w:r w:rsidRPr="006D3E9A">
        <w:rPr>
          <w:rFonts w:eastAsia="標楷體"/>
        </w:rPr>
        <w:t>types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critical</w:t>
      </w:r>
      <w:r w:rsidRPr="006D3E9A">
        <w:rPr>
          <w:rFonts w:eastAsia="標楷體"/>
          <w:spacing w:val="-1"/>
        </w:rPr>
        <w:t xml:space="preserve"> </w:t>
      </w:r>
      <w:r w:rsidRPr="006D3E9A">
        <w:rPr>
          <w:rFonts w:eastAsia="標楷體"/>
        </w:rPr>
        <w:t>SLIs</w:t>
      </w:r>
      <w:r w:rsidRPr="006D3E9A">
        <w:rPr>
          <w:rFonts w:eastAsia="標楷體"/>
          <w:spacing w:val="-1"/>
        </w:rPr>
        <w:t xml:space="preserve"> </w:t>
      </w:r>
      <w:r w:rsidRPr="006D3E9A">
        <w:rPr>
          <w:rFonts w:eastAsia="標楷體"/>
        </w:rPr>
        <w:t>that</w:t>
      </w:r>
      <w:r w:rsidRPr="006D3E9A">
        <w:rPr>
          <w:rFonts w:eastAsia="標楷體"/>
          <w:spacing w:val="-1"/>
        </w:rPr>
        <w:t xml:space="preserve"> </w:t>
      </w:r>
      <w:r w:rsidRPr="006D3E9A">
        <w:rPr>
          <w:rFonts w:eastAsia="標楷體"/>
        </w:rPr>
        <w:t>should</w:t>
      </w:r>
      <w:r w:rsidRPr="006D3E9A">
        <w:rPr>
          <w:rFonts w:eastAsia="標楷體"/>
          <w:spacing w:val="-1"/>
        </w:rPr>
        <w:t xml:space="preserve"> </w:t>
      </w:r>
      <w:r w:rsidRPr="006D3E9A">
        <w:rPr>
          <w:rFonts w:eastAsia="標楷體"/>
        </w:rPr>
        <w:t>be</w:t>
      </w:r>
      <w:r w:rsidRPr="006D3E9A">
        <w:rPr>
          <w:rFonts w:eastAsia="標楷體"/>
          <w:spacing w:val="-2"/>
        </w:rPr>
        <w:t xml:space="preserve"> </w:t>
      </w:r>
      <w:r w:rsidRPr="006D3E9A">
        <w:rPr>
          <w:rFonts w:eastAsia="標楷體"/>
        </w:rPr>
        <w:t>monitored</w:t>
      </w:r>
      <w:r w:rsidRPr="006D3E9A">
        <w:rPr>
          <w:rFonts w:eastAsia="標楷體"/>
          <w:spacing w:val="-1"/>
        </w:rPr>
        <w:t xml:space="preserve"> </w:t>
      </w:r>
      <w:r w:rsidRPr="006D3E9A">
        <w:rPr>
          <w:rFonts w:eastAsia="標楷體"/>
        </w:rPr>
        <w:t>are</w:t>
      </w:r>
      <w:r w:rsidRPr="006D3E9A">
        <w:rPr>
          <w:rFonts w:eastAsia="標楷體"/>
          <w:spacing w:val="-2"/>
        </w:rPr>
        <w:t xml:space="preserve"> </w:t>
      </w:r>
      <w:r w:rsidRPr="006D3E9A">
        <w:rPr>
          <w:rFonts w:eastAsia="標楷體"/>
        </w:rPr>
        <w:t>as</w:t>
      </w:r>
      <w:r w:rsidRPr="006D3E9A">
        <w:rPr>
          <w:rFonts w:eastAsia="標楷體"/>
          <w:spacing w:val="-1"/>
        </w:rPr>
        <w:t xml:space="preserve"> </w:t>
      </w:r>
      <w:r w:rsidRPr="006D3E9A">
        <w:rPr>
          <w:rFonts w:eastAsia="標楷體"/>
          <w:spacing w:val="-2"/>
        </w:rPr>
        <w:t>below:</w:t>
      </w:r>
    </w:p>
    <w:p w14:paraId="239C79AC" w14:textId="77777777" w:rsidR="005833E1" w:rsidRPr="006D3E9A" w:rsidRDefault="005833E1">
      <w:pPr>
        <w:pStyle w:val="a3"/>
        <w:rPr>
          <w:rFonts w:eastAsia="標楷體"/>
        </w:rPr>
      </w:pPr>
    </w:p>
    <w:p w14:paraId="44F47E65" w14:textId="77777777" w:rsidR="005833E1" w:rsidRPr="006D3E9A" w:rsidRDefault="005833E1">
      <w:pPr>
        <w:pStyle w:val="a3"/>
        <w:rPr>
          <w:rFonts w:eastAsia="標楷體"/>
        </w:rPr>
      </w:pPr>
    </w:p>
    <w:p w14:paraId="72A1CA65" w14:textId="77777777" w:rsidR="005833E1" w:rsidRPr="006D3E9A" w:rsidRDefault="005833E1">
      <w:pPr>
        <w:pStyle w:val="a3"/>
        <w:rPr>
          <w:rFonts w:eastAsia="標楷體"/>
        </w:rPr>
      </w:pPr>
    </w:p>
    <w:p w14:paraId="43DE7F80"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Latency</w:t>
      </w:r>
    </w:p>
    <w:p w14:paraId="49CE2040" w14:textId="77777777" w:rsidR="005833E1" w:rsidRPr="006D3E9A" w:rsidRDefault="005833E1">
      <w:pPr>
        <w:pStyle w:val="a3"/>
        <w:rPr>
          <w:rFonts w:eastAsia="標楷體"/>
        </w:rPr>
      </w:pPr>
    </w:p>
    <w:p w14:paraId="03B80D6C" w14:textId="77777777" w:rsidR="005833E1" w:rsidRPr="006D3E9A" w:rsidRDefault="00000000">
      <w:pPr>
        <w:pStyle w:val="a3"/>
        <w:ind w:left="1817"/>
        <w:jc w:val="both"/>
        <w:rPr>
          <w:rFonts w:eastAsia="標楷體"/>
        </w:rPr>
      </w:pP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1"/>
        </w:rPr>
        <w:t xml:space="preserve"> </w:t>
      </w:r>
      <w:r w:rsidRPr="006D3E9A">
        <w:rPr>
          <w:rFonts w:eastAsia="標楷體"/>
        </w:rPr>
        <w:t>important</w:t>
      </w:r>
      <w:r w:rsidRPr="006D3E9A">
        <w:rPr>
          <w:rFonts w:eastAsia="標楷體"/>
          <w:spacing w:val="-2"/>
        </w:rPr>
        <w:t xml:space="preserve"> </w:t>
      </w:r>
      <w:r w:rsidRPr="006D3E9A">
        <w:rPr>
          <w:rFonts w:eastAsia="標楷體"/>
        </w:rPr>
        <w:t>to monitor</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latency for</w:t>
      </w:r>
      <w:r w:rsidRPr="006D3E9A">
        <w:rPr>
          <w:rFonts w:eastAsia="標楷體"/>
          <w:spacing w:val="-1"/>
        </w:rPr>
        <w:t xml:space="preserve"> </w:t>
      </w:r>
      <w:r w:rsidRPr="006D3E9A">
        <w:rPr>
          <w:rFonts w:eastAsia="標楷體"/>
        </w:rPr>
        <w:t>errors</w:t>
      </w:r>
      <w:r w:rsidRPr="006D3E9A">
        <w:rPr>
          <w:rFonts w:eastAsia="標楷體"/>
          <w:spacing w:val="-1"/>
        </w:rPr>
        <w:t xml:space="preserve"> </w:t>
      </w:r>
      <w:r w:rsidRPr="006D3E9A">
        <w:rPr>
          <w:rFonts w:eastAsia="標楷體"/>
        </w:rPr>
        <w:t>like</w:t>
      </w:r>
      <w:r w:rsidRPr="006D3E9A">
        <w:rPr>
          <w:rFonts w:eastAsia="標楷體"/>
          <w:spacing w:val="-2"/>
        </w:rPr>
        <w:t xml:space="preserve"> </w:t>
      </w:r>
      <w:r w:rsidRPr="006D3E9A">
        <w:rPr>
          <w:rFonts w:eastAsia="標楷體"/>
        </w:rPr>
        <w:t>HTTP 500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be</w:t>
      </w:r>
      <w:r w:rsidRPr="006D3E9A">
        <w:rPr>
          <w:rFonts w:eastAsia="標楷體"/>
          <w:spacing w:val="-1"/>
        </w:rPr>
        <w:t xml:space="preserve"> </w:t>
      </w:r>
      <w:r w:rsidRPr="006D3E9A">
        <w:rPr>
          <w:rFonts w:eastAsia="標楷體"/>
          <w:spacing w:val="-2"/>
        </w:rPr>
        <w:t>resolved.</w:t>
      </w:r>
    </w:p>
    <w:p w14:paraId="46E7975D" w14:textId="77777777" w:rsidR="005833E1" w:rsidRPr="006D3E9A" w:rsidRDefault="005833E1">
      <w:pPr>
        <w:pStyle w:val="a3"/>
        <w:rPr>
          <w:rFonts w:eastAsia="標楷體"/>
        </w:rPr>
      </w:pPr>
    </w:p>
    <w:p w14:paraId="3DA6AE4A" w14:textId="77777777" w:rsidR="005833E1" w:rsidRPr="006D3E9A" w:rsidRDefault="005833E1">
      <w:pPr>
        <w:pStyle w:val="a3"/>
        <w:rPr>
          <w:rFonts w:eastAsia="標楷體"/>
        </w:rPr>
      </w:pPr>
    </w:p>
    <w:p w14:paraId="3E792F1D" w14:textId="77777777" w:rsidR="005833E1" w:rsidRPr="006D3E9A" w:rsidRDefault="005833E1">
      <w:pPr>
        <w:pStyle w:val="a3"/>
        <w:rPr>
          <w:rFonts w:eastAsia="標楷體"/>
        </w:rPr>
      </w:pPr>
    </w:p>
    <w:p w14:paraId="4A114A65"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Throughput</w:t>
      </w:r>
    </w:p>
    <w:p w14:paraId="145FDCE3" w14:textId="77777777" w:rsidR="005833E1" w:rsidRPr="006D3E9A" w:rsidRDefault="005833E1">
      <w:pPr>
        <w:pStyle w:val="a3"/>
        <w:rPr>
          <w:rFonts w:eastAsia="標楷體"/>
        </w:rPr>
      </w:pPr>
    </w:p>
    <w:p w14:paraId="3CA99BE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This SLIs can be the HTTP requests per second for web servers yet it can also be the I/O rate for music streaming platforms.</w:t>
      </w:r>
    </w:p>
    <w:p w14:paraId="51CF940F" w14:textId="77777777" w:rsidR="005833E1" w:rsidRPr="006D3E9A" w:rsidRDefault="005833E1">
      <w:pPr>
        <w:pStyle w:val="a3"/>
        <w:rPr>
          <w:rFonts w:eastAsia="標楷體"/>
        </w:rPr>
      </w:pPr>
    </w:p>
    <w:p w14:paraId="236FEFCC" w14:textId="77777777" w:rsidR="005833E1" w:rsidRPr="006D3E9A" w:rsidRDefault="005833E1">
      <w:pPr>
        <w:pStyle w:val="a3"/>
        <w:rPr>
          <w:rFonts w:eastAsia="標楷體"/>
        </w:rPr>
      </w:pPr>
    </w:p>
    <w:p w14:paraId="184F319D"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 xml:space="preserve">Error </w:t>
      </w:r>
      <w:r w:rsidRPr="006D3E9A">
        <w:rPr>
          <w:rFonts w:eastAsia="標楷體"/>
          <w:spacing w:val="-4"/>
          <w:sz w:val="24"/>
        </w:rPr>
        <w:t>rate</w:t>
      </w:r>
    </w:p>
    <w:p w14:paraId="312F18F8" w14:textId="77777777" w:rsidR="005833E1" w:rsidRPr="006D3E9A" w:rsidRDefault="005833E1">
      <w:pPr>
        <w:pStyle w:val="a3"/>
        <w:rPr>
          <w:rFonts w:eastAsia="標楷體"/>
        </w:rPr>
      </w:pPr>
    </w:p>
    <w:p w14:paraId="76DDC020" w14:textId="77777777" w:rsidR="005833E1" w:rsidRPr="006D3E9A" w:rsidRDefault="00000000">
      <w:pPr>
        <w:pStyle w:val="a3"/>
        <w:spacing w:line="477" w:lineRule="auto"/>
        <w:ind w:left="1335" w:right="1336" w:firstLine="482"/>
        <w:jc w:val="both"/>
        <w:rPr>
          <w:rFonts w:eastAsia="標楷體"/>
        </w:rPr>
      </w:pPr>
      <w:r w:rsidRPr="006D3E9A">
        <w:rPr>
          <w:rFonts w:eastAsia="標楷體"/>
        </w:rPr>
        <w:t xml:space="preserve">This SLIs is different from HTTP 500 error. It can be either HTTP 200 with the wrong content or timeout. Usually, this indicator could only be discovered by end </w:t>
      </w:r>
      <w:r w:rsidRPr="006D3E9A">
        <w:rPr>
          <w:rFonts w:eastAsia="標楷體"/>
          <w:spacing w:val="-2"/>
        </w:rPr>
        <w:t>systems.</w:t>
      </w:r>
    </w:p>
    <w:p w14:paraId="34208A41" w14:textId="77777777" w:rsidR="005833E1" w:rsidRPr="006D3E9A" w:rsidRDefault="005833E1">
      <w:pPr>
        <w:pStyle w:val="a3"/>
        <w:rPr>
          <w:rFonts w:eastAsia="標楷體"/>
        </w:rPr>
      </w:pPr>
    </w:p>
    <w:p w14:paraId="5F64B88D" w14:textId="77777777" w:rsidR="005833E1" w:rsidRPr="006D3E9A" w:rsidRDefault="005833E1">
      <w:pPr>
        <w:pStyle w:val="a3"/>
        <w:spacing w:before="4"/>
        <w:rPr>
          <w:rFonts w:eastAsia="標楷體"/>
        </w:rPr>
      </w:pPr>
    </w:p>
    <w:p w14:paraId="3608EA5E"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Saturation</w:t>
      </w:r>
    </w:p>
    <w:p w14:paraId="0F13D644" w14:textId="77777777" w:rsidR="005833E1" w:rsidRPr="006D3E9A" w:rsidRDefault="005833E1">
      <w:pPr>
        <w:pStyle w:val="a3"/>
        <w:rPr>
          <w:rFonts w:eastAsia="標楷體"/>
        </w:rPr>
      </w:pPr>
    </w:p>
    <w:p w14:paraId="070FB87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Saturation is a SLIs which is the most limited to the resource. Since the efficacy of many services would be overwhelmed once the usage reach 100%, it is extremely important to monitor the utilization of the system.</w:t>
      </w:r>
    </w:p>
    <w:p w14:paraId="012349F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1D9B285" w14:textId="77777777" w:rsidR="005833E1" w:rsidRPr="006D3E9A" w:rsidRDefault="005833E1">
      <w:pPr>
        <w:pStyle w:val="a3"/>
        <w:rPr>
          <w:rFonts w:eastAsia="標楷體"/>
        </w:rPr>
      </w:pPr>
    </w:p>
    <w:p w14:paraId="57A262B8" w14:textId="77777777" w:rsidR="005833E1" w:rsidRPr="006D3E9A" w:rsidRDefault="005833E1">
      <w:pPr>
        <w:pStyle w:val="a3"/>
        <w:rPr>
          <w:rFonts w:eastAsia="標楷體"/>
        </w:rPr>
      </w:pPr>
    </w:p>
    <w:p w14:paraId="0BB22050" w14:textId="77777777" w:rsidR="005833E1" w:rsidRPr="006D3E9A" w:rsidRDefault="005833E1">
      <w:pPr>
        <w:pStyle w:val="a3"/>
        <w:rPr>
          <w:rFonts w:eastAsia="標楷體"/>
        </w:rPr>
      </w:pPr>
    </w:p>
    <w:p w14:paraId="4B8E4D04" w14:textId="77777777" w:rsidR="005833E1" w:rsidRPr="006D3E9A" w:rsidRDefault="005833E1">
      <w:pPr>
        <w:pStyle w:val="a3"/>
        <w:rPr>
          <w:rFonts w:eastAsia="標楷體"/>
        </w:rPr>
      </w:pPr>
    </w:p>
    <w:p w14:paraId="2D2D75E2" w14:textId="77777777" w:rsidR="005833E1" w:rsidRPr="006D3E9A" w:rsidRDefault="005833E1">
      <w:pPr>
        <w:pStyle w:val="a3"/>
        <w:rPr>
          <w:rFonts w:eastAsia="標楷體"/>
        </w:rPr>
      </w:pPr>
    </w:p>
    <w:p w14:paraId="44103A5D" w14:textId="77777777" w:rsidR="005833E1" w:rsidRPr="006D3E9A" w:rsidRDefault="005833E1">
      <w:pPr>
        <w:pStyle w:val="a3"/>
        <w:rPr>
          <w:rFonts w:eastAsia="標楷體"/>
        </w:rPr>
      </w:pPr>
    </w:p>
    <w:p w14:paraId="3D9BE4C4" w14:textId="77777777" w:rsidR="005833E1" w:rsidRPr="006D3E9A" w:rsidRDefault="005833E1">
      <w:pPr>
        <w:pStyle w:val="a3"/>
        <w:rPr>
          <w:rFonts w:eastAsia="標楷體"/>
        </w:rPr>
      </w:pPr>
    </w:p>
    <w:p w14:paraId="20A40B05" w14:textId="77777777" w:rsidR="005833E1" w:rsidRPr="006D3E9A" w:rsidRDefault="005833E1">
      <w:pPr>
        <w:pStyle w:val="a3"/>
        <w:rPr>
          <w:rFonts w:eastAsia="標楷體"/>
        </w:rPr>
      </w:pPr>
    </w:p>
    <w:p w14:paraId="50479429" w14:textId="77777777" w:rsidR="005833E1" w:rsidRPr="006D3E9A" w:rsidRDefault="005833E1">
      <w:pPr>
        <w:pStyle w:val="a3"/>
        <w:rPr>
          <w:rFonts w:eastAsia="標楷體"/>
        </w:rPr>
      </w:pPr>
    </w:p>
    <w:p w14:paraId="650BBE76" w14:textId="77777777" w:rsidR="005833E1" w:rsidRPr="006D3E9A" w:rsidRDefault="005833E1">
      <w:pPr>
        <w:pStyle w:val="a3"/>
        <w:rPr>
          <w:rFonts w:eastAsia="標楷體"/>
        </w:rPr>
      </w:pPr>
    </w:p>
    <w:p w14:paraId="0E969F58" w14:textId="77777777" w:rsidR="005833E1" w:rsidRPr="006D3E9A" w:rsidRDefault="005833E1">
      <w:pPr>
        <w:pStyle w:val="a3"/>
        <w:spacing w:before="32"/>
        <w:rPr>
          <w:rFonts w:eastAsia="標楷體"/>
        </w:rPr>
      </w:pPr>
    </w:p>
    <w:p w14:paraId="436BAAB7" w14:textId="03B1549E" w:rsidR="005833E1" w:rsidRPr="006D3E9A" w:rsidRDefault="00000000">
      <w:pPr>
        <w:pStyle w:val="a3"/>
        <w:ind w:left="409" w:right="408"/>
        <w:jc w:val="center"/>
        <w:rPr>
          <w:rFonts w:eastAsia="標楷體"/>
        </w:rPr>
      </w:pPr>
      <w:r w:rsidRPr="006D3E9A">
        <w:rPr>
          <w:rFonts w:eastAsia="標楷體"/>
          <w:noProof/>
        </w:rPr>
        <mc:AlternateContent>
          <mc:Choice Requires="wpg">
            <w:drawing>
              <wp:anchor distT="0" distB="0" distL="0" distR="0" simplePos="0" relativeHeight="251655680" behindDoc="0" locked="0" layoutInCell="1" allowOverlap="1" wp14:anchorId="56DE57C0" wp14:editId="13003244">
                <wp:simplePos x="0" y="0"/>
                <wp:positionH relativeFrom="page">
                  <wp:posOffset>359806</wp:posOffset>
                </wp:positionH>
                <wp:positionV relativeFrom="paragraph">
                  <wp:posOffset>-1722723</wp:posOffset>
                </wp:positionV>
                <wp:extent cx="6837680" cy="785177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07" name="Image 107"/>
                          <pic:cNvPicPr/>
                        </pic:nvPicPr>
                        <pic:blipFill>
                          <a:blip r:embed="rId71" cstate="print"/>
                          <a:stretch>
                            <a:fillRect/>
                          </a:stretch>
                        </pic:blipFill>
                        <pic:spPr>
                          <a:xfrm>
                            <a:off x="849868" y="0"/>
                            <a:ext cx="5177155" cy="1547495"/>
                          </a:xfrm>
                          <a:prstGeom prst="rect">
                            <a:avLst/>
                          </a:prstGeom>
                        </pic:spPr>
                      </pic:pic>
                      <pic:pic xmlns:pic="http://schemas.openxmlformats.org/drawingml/2006/picture">
                        <pic:nvPicPr>
                          <pic:cNvPr id="108" name="Image 108"/>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575E05AF" id="Group 106" o:spid="_x0000_s1026" style="position:absolute;margin-left:28.35pt;margin-top:-135.65pt;width:538.4pt;height:618.25pt;z-index:251655680;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v/bUf/PN/wBKP7aj/wCe&#10;b/pWRRR7GAamv/bUf/PN/wBKP7aj/wCeb/pWRRR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78dOxYAAAAAGORvPYtdhRE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">
                <v:shape id="Image 107" o:spid="_x0000_s1027" type="#_x0000_t75" style="position:absolute;left:8498;width:51772;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">
                  <v:imagedata r:id="rId72" o:title=""/>
                </v:shape>
                <v:shape id="Image 108"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">
                  <v:imagedata r:id="rId37" o:title=""/>
                </v:shape>
                <w10:wrap anchorx="page"/>
              </v:group>
            </w:pict>
          </mc:Fallback>
        </mc:AlternateContent>
      </w:r>
      <w:ins w:id="398" w:author="190498 lily" w:date="2023-11-22T16:54:00Z">
        <w:r w:rsidR="00D01D50">
          <w:rPr>
            <w:rFonts w:eastAsia="標楷體"/>
            <w:i/>
            <w:iCs/>
          </w:rPr>
          <w:t>Figure 3.</w:t>
        </w:r>
      </w:ins>
      <w:ins w:id="399" w:author="190498 lily" w:date="2023-11-22T16:55:00Z">
        <w:r w:rsidR="00D01D50">
          <w:rPr>
            <w:rFonts w:eastAsia="標楷體"/>
            <w:i/>
            <w:iCs/>
          </w:rPr>
          <w:t>5</w:t>
        </w:r>
      </w:ins>
      <w:del w:id="400" w:author="190498 lily" w:date="2023-11-22T16:55:00Z">
        <w:r w:rsidRPr="006D3E9A" w:rsidDel="00D01D50">
          <w:rPr>
            <w:rFonts w:eastAsia="標楷體"/>
          </w:rPr>
          <w:delText>Figure</w:delText>
        </w:r>
        <w:r w:rsidRPr="006D3E9A" w:rsidDel="00D01D50">
          <w:rPr>
            <w:rFonts w:eastAsia="標楷體"/>
            <w:spacing w:val="-2"/>
          </w:rPr>
          <w:delText xml:space="preserve"> </w:delText>
        </w:r>
        <w:r w:rsidRPr="006D3E9A" w:rsidDel="00D01D50">
          <w:rPr>
            <w:rFonts w:eastAsia="標楷體"/>
          </w:rPr>
          <w:delText>13:</w:delText>
        </w:r>
      </w:del>
      <w:r w:rsidRPr="006D3E9A">
        <w:rPr>
          <w:rFonts w:eastAsia="標楷體"/>
          <w:spacing w:val="-1"/>
        </w:rPr>
        <w:t xml:space="preserve"> </w:t>
      </w:r>
      <w:r w:rsidRPr="006D3E9A">
        <w:rPr>
          <w:rFonts w:eastAsia="標楷體"/>
        </w:rPr>
        <w:t>Dashboard of</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 xml:space="preserve">Zabbix </w:t>
      </w:r>
      <w:r w:rsidRPr="006D3E9A">
        <w:rPr>
          <w:rFonts w:eastAsia="標楷體"/>
          <w:spacing w:val="-2"/>
        </w:rPr>
        <w:t>Server</w:t>
      </w:r>
    </w:p>
    <w:p w14:paraId="14810DB8" w14:textId="77777777" w:rsidR="005833E1" w:rsidRPr="006D3E9A" w:rsidRDefault="005833E1">
      <w:pPr>
        <w:pStyle w:val="a3"/>
        <w:rPr>
          <w:rFonts w:eastAsia="標楷體"/>
        </w:rPr>
      </w:pPr>
    </w:p>
    <w:p w14:paraId="35F7FA26" w14:textId="77777777" w:rsidR="005833E1" w:rsidRPr="006D3E9A" w:rsidRDefault="005833E1">
      <w:pPr>
        <w:pStyle w:val="a3"/>
        <w:rPr>
          <w:rFonts w:eastAsia="標楷體"/>
        </w:rPr>
      </w:pPr>
    </w:p>
    <w:p w14:paraId="05446763" w14:textId="77777777" w:rsidR="005833E1" w:rsidRPr="006D3E9A" w:rsidRDefault="005833E1">
      <w:pPr>
        <w:pStyle w:val="a3"/>
        <w:rPr>
          <w:rFonts w:eastAsia="標楷體"/>
        </w:rPr>
      </w:pPr>
    </w:p>
    <w:p w14:paraId="2C3F03C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Generally speaking, the data distribution of the monitored systems is more long tail distribution than the normal distribution. It is important to recognize what kind of data</w:t>
      </w:r>
      <w:r w:rsidRPr="006D3E9A">
        <w:rPr>
          <w:rFonts w:eastAsia="標楷體"/>
          <w:spacing w:val="-5"/>
        </w:rPr>
        <w:t xml:space="preserve"> </w:t>
      </w:r>
      <w:r w:rsidRPr="006D3E9A">
        <w:rPr>
          <w:rFonts w:eastAsia="標楷體"/>
        </w:rPr>
        <w:t>distribution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has</w:t>
      </w:r>
      <w:r w:rsidRPr="006D3E9A">
        <w:rPr>
          <w:rFonts w:eastAsia="標楷體"/>
          <w:spacing w:val="-5"/>
        </w:rPr>
        <w:t xml:space="preserve"> </w:t>
      </w:r>
      <w:r w:rsidRPr="006D3E9A">
        <w:rPr>
          <w:rFonts w:eastAsia="標楷體"/>
        </w:rPr>
        <w:t>when</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comes</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SLI</w:t>
      </w:r>
      <w:r w:rsidRPr="006D3E9A">
        <w:rPr>
          <w:rFonts w:eastAsia="標楷體"/>
          <w:spacing w:val="-5"/>
        </w:rPr>
        <w:t xml:space="preserve"> </w:t>
      </w:r>
      <w:r w:rsidRPr="006D3E9A">
        <w:rPr>
          <w:rFonts w:eastAsia="標楷體"/>
        </w:rPr>
        <w:t>normalization.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order</w:t>
      </w:r>
      <w:r w:rsidRPr="006D3E9A">
        <w:rPr>
          <w:rFonts w:eastAsia="標楷體"/>
          <w:spacing w:val="-4"/>
        </w:rPr>
        <w:t xml:space="preserve"> </w:t>
      </w:r>
      <w:r w:rsidRPr="006D3E9A">
        <w:rPr>
          <w:rFonts w:eastAsia="標楷體"/>
        </w:rPr>
        <w:t>to reduce cost, it is necessary to setup a reusable standardized template for SLIs. The following</w:t>
      </w:r>
      <w:r w:rsidRPr="006D3E9A">
        <w:rPr>
          <w:rFonts w:eastAsia="標楷體"/>
          <w:spacing w:val="-8"/>
        </w:rPr>
        <w:t xml:space="preserve"> </w:t>
      </w:r>
      <w:r w:rsidRPr="006D3E9A">
        <w:rPr>
          <w:rFonts w:eastAsia="標楷體"/>
        </w:rPr>
        <w:t>template</w:t>
      </w:r>
      <w:r w:rsidRPr="006D3E9A">
        <w:rPr>
          <w:rFonts w:eastAsia="標楷體"/>
          <w:spacing w:val="-8"/>
        </w:rPr>
        <w:t xml:space="preserve"> </w:t>
      </w:r>
      <w:r w:rsidRPr="006D3E9A">
        <w:rPr>
          <w:rFonts w:eastAsia="標楷體"/>
        </w:rPr>
        <w:t>example</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provided</w:t>
      </w:r>
      <w:r w:rsidRPr="006D3E9A">
        <w:rPr>
          <w:rFonts w:eastAsia="標楷體"/>
          <w:spacing w:val="-8"/>
        </w:rPr>
        <w:t xml:space="preserve"> </w:t>
      </w:r>
      <w:r w:rsidRPr="006D3E9A">
        <w:rPr>
          <w:rFonts w:eastAsia="標楷體"/>
        </w:rPr>
        <w:t>by</w:t>
      </w:r>
      <w:r w:rsidRPr="006D3E9A">
        <w:rPr>
          <w:rFonts w:eastAsia="標楷體"/>
          <w:spacing w:val="-8"/>
        </w:rPr>
        <w:t xml:space="preserve"> </w:t>
      </w:r>
      <w:r w:rsidRPr="006D3E9A">
        <w:rPr>
          <w:rFonts w:eastAsia="標楷體"/>
        </w:rPr>
        <w:t>Google</w:t>
      </w:r>
      <w:r w:rsidRPr="006D3E9A">
        <w:rPr>
          <w:rFonts w:eastAsia="標楷體"/>
          <w:spacing w:val="-8"/>
        </w:rPr>
        <w:t xml:space="preserve"> </w:t>
      </w:r>
      <w:r w:rsidRPr="006D3E9A">
        <w:rPr>
          <w:rFonts w:eastAsia="標楷體"/>
        </w:rPr>
        <w:t>(B.</w:t>
      </w:r>
      <w:r w:rsidRPr="006D3E9A">
        <w:rPr>
          <w:rFonts w:eastAsia="標楷體"/>
          <w:spacing w:val="-8"/>
        </w:rPr>
        <w:t xml:space="preserve"> </w:t>
      </w:r>
      <w:r w:rsidRPr="006D3E9A">
        <w:rPr>
          <w:rFonts w:eastAsia="標楷體"/>
        </w:rPr>
        <w:t>Beyer,</w:t>
      </w:r>
      <w:r w:rsidRPr="006D3E9A">
        <w:rPr>
          <w:rFonts w:eastAsia="標楷體"/>
          <w:spacing w:val="-8"/>
        </w:rPr>
        <w:t xml:space="preserve"> </w:t>
      </w:r>
      <w:r w:rsidRPr="006D3E9A">
        <w:rPr>
          <w:rFonts w:eastAsia="標楷體"/>
        </w:rPr>
        <w:t>C.</w:t>
      </w:r>
      <w:r w:rsidRPr="006D3E9A">
        <w:rPr>
          <w:rFonts w:eastAsia="標楷體"/>
          <w:spacing w:val="-8"/>
        </w:rPr>
        <w:t xml:space="preserve"> </w:t>
      </w:r>
      <w:r w:rsidRPr="006D3E9A">
        <w:rPr>
          <w:rFonts w:eastAsia="標楷體"/>
        </w:rPr>
        <w:t>Jones,</w:t>
      </w:r>
      <w:r w:rsidRPr="006D3E9A">
        <w:rPr>
          <w:rFonts w:eastAsia="標楷體"/>
          <w:spacing w:val="-8"/>
        </w:rPr>
        <w:t xml:space="preserve"> </w:t>
      </w:r>
      <w:r w:rsidRPr="006D3E9A">
        <w:rPr>
          <w:rFonts w:eastAsia="標楷體"/>
        </w:rPr>
        <w:t>J.</w:t>
      </w:r>
      <w:r w:rsidRPr="006D3E9A">
        <w:rPr>
          <w:rFonts w:eastAsia="標楷體"/>
          <w:spacing w:val="-8"/>
        </w:rPr>
        <w:t xml:space="preserve"> </w:t>
      </w:r>
      <w:proofErr w:type="spellStart"/>
      <w:r w:rsidRPr="006D3E9A">
        <w:rPr>
          <w:rFonts w:eastAsia="標楷體"/>
        </w:rPr>
        <w:t>Petoff</w:t>
      </w:r>
      <w:proofErr w:type="spellEnd"/>
      <w:r w:rsidRPr="006D3E9A">
        <w:rPr>
          <w:rFonts w:eastAsia="標楷體"/>
        </w:rPr>
        <w:t>,</w:t>
      </w:r>
      <w:r w:rsidRPr="006D3E9A">
        <w:rPr>
          <w:rFonts w:eastAsia="標楷體"/>
          <w:spacing w:val="-8"/>
        </w:rPr>
        <w:t xml:space="preserve"> </w:t>
      </w:r>
      <w:r w:rsidRPr="006D3E9A">
        <w:rPr>
          <w:rFonts w:eastAsia="標楷體"/>
        </w:rPr>
        <w:t>N.</w:t>
      </w:r>
      <w:r w:rsidRPr="006D3E9A">
        <w:rPr>
          <w:rFonts w:eastAsia="標楷體"/>
          <w:spacing w:val="-8"/>
        </w:rPr>
        <w:t xml:space="preserve"> </w:t>
      </w:r>
      <w:r w:rsidRPr="006D3E9A">
        <w:rPr>
          <w:rFonts w:eastAsia="標楷體"/>
        </w:rPr>
        <w:t>R. Murphy, 2016):</w:t>
      </w:r>
    </w:p>
    <w:p w14:paraId="0881AA37" w14:textId="77777777" w:rsidR="005833E1" w:rsidRPr="006D3E9A" w:rsidRDefault="00000000">
      <w:pPr>
        <w:pStyle w:val="a4"/>
        <w:numPr>
          <w:ilvl w:val="3"/>
          <w:numId w:val="3"/>
        </w:numPr>
        <w:tabs>
          <w:tab w:val="left" w:pos="2054"/>
        </w:tabs>
        <w:spacing w:before="3"/>
        <w:ind w:left="2054" w:hanging="359"/>
        <w:jc w:val="both"/>
        <w:rPr>
          <w:rFonts w:eastAsia="標楷體"/>
          <w:sz w:val="24"/>
        </w:rPr>
      </w:pPr>
      <w:r w:rsidRPr="006D3E9A">
        <w:rPr>
          <w:rFonts w:eastAsia="標楷體"/>
          <w:sz w:val="24"/>
        </w:rPr>
        <w:t>Collection</w:t>
      </w:r>
      <w:r w:rsidRPr="006D3E9A">
        <w:rPr>
          <w:rFonts w:eastAsia="標楷體"/>
          <w:spacing w:val="-2"/>
          <w:sz w:val="24"/>
        </w:rPr>
        <w:t xml:space="preserve"> </w:t>
      </w:r>
      <w:r w:rsidRPr="006D3E9A">
        <w:rPr>
          <w:rFonts w:eastAsia="標楷體"/>
          <w:sz w:val="24"/>
        </w:rPr>
        <w:t>interval:</w:t>
      </w:r>
      <w:r w:rsidRPr="006D3E9A">
        <w:rPr>
          <w:rFonts w:eastAsia="標楷體"/>
          <w:spacing w:val="-2"/>
          <w:sz w:val="24"/>
        </w:rPr>
        <w:t xml:space="preserve"> </w:t>
      </w:r>
      <w:r w:rsidRPr="006D3E9A">
        <w:rPr>
          <w:rFonts w:eastAsia="標楷體"/>
          <w:sz w:val="24"/>
        </w:rPr>
        <w:t>1</w:t>
      </w:r>
      <w:r w:rsidRPr="006D3E9A">
        <w:rPr>
          <w:rFonts w:eastAsia="標楷體"/>
          <w:spacing w:val="-2"/>
          <w:sz w:val="24"/>
        </w:rPr>
        <w:t xml:space="preserve"> minutes.</w:t>
      </w:r>
    </w:p>
    <w:p w14:paraId="716BB22E" w14:textId="77777777" w:rsidR="005833E1" w:rsidRPr="006D3E9A" w:rsidRDefault="005833E1">
      <w:pPr>
        <w:pStyle w:val="a3"/>
        <w:spacing w:before="1"/>
        <w:rPr>
          <w:rFonts w:eastAsia="標楷體"/>
        </w:rPr>
      </w:pPr>
    </w:p>
    <w:p w14:paraId="4B9F8360" w14:textId="77777777" w:rsidR="005833E1" w:rsidRPr="006D3E9A" w:rsidRDefault="00000000">
      <w:pPr>
        <w:pStyle w:val="a4"/>
        <w:numPr>
          <w:ilvl w:val="3"/>
          <w:numId w:val="3"/>
        </w:numPr>
        <w:tabs>
          <w:tab w:val="left" w:pos="2054"/>
        </w:tabs>
        <w:ind w:left="2054" w:hanging="359"/>
        <w:jc w:val="both"/>
        <w:rPr>
          <w:rFonts w:eastAsia="標楷體"/>
          <w:sz w:val="24"/>
        </w:rPr>
      </w:pPr>
      <w:r w:rsidRPr="006D3E9A">
        <w:rPr>
          <w:rFonts w:eastAsia="標楷體"/>
          <w:sz w:val="24"/>
        </w:rPr>
        <w:t>Range:</w:t>
      </w:r>
      <w:r w:rsidRPr="006D3E9A">
        <w:rPr>
          <w:rFonts w:eastAsia="標楷體"/>
          <w:spacing w:val="-1"/>
          <w:sz w:val="24"/>
        </w:rPr>
        <w:t xml:space="preserve"> </w:t>
      </w:r>
      <w:r w:rsidRPr="006D3E9A">
        <w:rPr>
          <w:rFonts w:eastAsia="標楷體"/>
          <w:sz w:val="24"/>
        </w:rPr>
        <w:t>all</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tasks</w:t>
      </w:r>
      <w:r w:rsidRPr="006D3E9A">
        <w:rPr>
          <w:rFonts w:eastAsia="標楷體"/>
          <w:spacing w:val="-1"/>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the</w:t>
      </w:r>
      <w:r w:rsidRPr="006D3E9A">
        <w:rPr>
          <w:rFonts w:eastAsia="標楷體"/>
          <w:spacing w:val="-1"/>
          <w:sz w:val="24"/>
        </w:rPr>
        <w:t xml:space="preserve"> </w:t>
      </w:r>
      <w:r w:rsidRPr="006D3E9A">
        <w:rPr>
          <w:rFonts w:eastAsia="標楷體"/>
          <w:spacing w:val="-2"/>
          <w:sz w:val="24"/>
        </w:rPr>
        <w:t>cluster.</w:t>
      </w:r>
    </w:p>
    <w:p w14:paraId="417FCCAC" w14:textId="77777777" w:rsidR="005833E1" w:rsidRPr="006D3E9A" w:rsidRDefault="00000000">
      <w:pPr>
        <w:pStyle w:val="a4"/>
        <w:numPr>
          <w:ilvl w:val="3"/>
          <w:numId w:val="3"/>
        </w:numPr>
        <w:tabs>
          <w:tab w:val="left" w:pos="2054"/>
        </w:tabs>
        <w:spacing w:before="272"/>
        <w:ind w:left="2054" w:hanging="359"/>
        <w:jc w:val="both"/>
        <w:rPr>
          <w:rFonts w:eastAsia="標楷體"/>
          <w:sz w:val="24"/>
        </w:rPr>
      </w:pPr>
      <w:r w:rsidRPr="006D3E9A">
        <w:rPr>
          <w:rFonts w:eastAsia="標楷體"/>
          <w:sz w:val="24"/>
        </w:rPr>
        <w:t>Update</w:t>
      </w:r>
      <w:r w:rsidRPr="006D3E9A">
        <w:rPr>
          <w:rFonts w:eastAsia="標楷體"/>
          <w:spacing w:val="-3"/>
          <w:sz w:val="24"/>
        </w:rPr>
        <w:t xml:space="preserve"> </w:t>
      </w:r>
      <w:r w:rsidRPr="006D3E9A">
        <w:rPr>
          <w:rFonts w:eastAsia="標楷體"/>
          <w:sz w:val="24"/>
        </w:rPr>
        <w:t>frequency:</w:t>
      </w:r>
      <w:r w:rsidRPr="006D3E9A">
        <w:rPr>
          <w:rFonts w:eastAsia="標楷體"/>
          <w:spacing w:val="-2"/>
          <w:sz w:val="24"/>
        </w:rPr>
        <w:t xml:space="preserve"> </w:t>
      </w:r>
      <w:r w:rsidRPr="006D3E9A">
        <w:rPr>
          <w:rFonts w:eastAsia="標楷體"/>
          <w:sz w:val="24"/>
        </w:rPr>
        <w:t>10</w:t>
      </w:r>
      <w:r w:rsidRPr="006D3E9A">
        <w:rPr>
          <w:rFonts w:eastAsia="標楷體"/>
          <w:spacing w:val="-1"/>
          <w:sz w:val="24"/>
        </w:rPr>
        <w:t xml:space="preserve"> </w:t>
      </w:r>
      <w:r w:rsidRPr="006D3E9A">
        <w:rPr>
          <w:rFonts w:eastAsia="標楷體"/>
          <w:spacing w:val="-2"/>
          <w:sz w:val="24"/>
        </w:rPr>
        <w:t>seconds.</w:t>
      </w:r>
    </w:p>
    <w:p w14:paraId="5EDBB14F" w14:textId="77777777" w:rsidR="005833E1" w:rsidRPr="006D3E9A" w:rsidRDefault="005833E1">
      <w:pPr>
        <w:pStyle w:val="a3"/>
        <w:spacing w:before="1"/>
        <w:rPr>
          <w:rFonts w:eastAsia="標楷體"/>
        </w:rPr>
      </w:pPr>
    </w:p>
    <w:p w14:paraId="2D2E00D6"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Request:</w:t>
      </w:r>
      <w:r w:rsidRPr="006D3E9A">
        <w:rPr>
          <w:rFonts w:eastAsia="標楷體"/>
          <w:spacing w:val="-2"/>
          <w:sz w:val="24"/>
        </w:rPr>
        <w:t xml:space="preserve"> </w:t>
      </w:r>
      <w:r w:rsidRPr="006D3E9A">
        <w:rPr>
          <w:rFonts w:eastAsia="標楷體"/>
          <w:sz w:val="24"/>
        </w:rPr>
        <w:t>all</w:t>
      </w:r>
      <w:r w:rsidRPr="006D3E9A">
        <w:rPr>
          <w:rFonts w:eastAsia="標楷體"/>
          <w:spacing w:val="-2"/>
          <w:sz w:val="24"/>
        </w:rPr>
        <w:t xml:space="preserve"> </w:t>
      </w:r>
      <w:r w:rsidRPr="006D3E9A">
        <w:rPr>
          <w:rFonts w:eastAsia="標楷體"/>
          <w:sz w:val="24"/>
        </w:rPr>
        <w:t>the</w:t>
      </w:r>
      <w:r w:rsidRPr="006D3E9A">
        <w:rPr>
          <w:rFonts w:eastAsia="標楷體"/>
          <w:spacing w:val="-2"/>
          <w:sz w:val="24"/>
        </w:rPr>
        <w:t xml:space="preserve"> </w:t>
      </w:r>
      <w:proofErr w:type="gramStart"/>
      <w:r w:rsidRPr="006D3E9A">
        <w:rPr>
          <w:rFonts w:eastAsia="標楷體"/>
          <w:sz w:val="24"/>
        </w:rPr>
        <w:t>black-box</w:t>
      </w:r>
      <w:proofErr w:type="gramEnd"/>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tasks.</w:t>
      </w:r>
    </w:p>
    <w:p w14:paraId="58E2E31D" w14:textId="77777777" w:rsidR="005833E1" w:rsidRPr="006D3E9A" w:rsidRDefault="00000000">
      <w:pPr>
        <w:pStyle w:val="a4"/>
        <w:numPr>
          <w:ilvl w:val="3"/>
          <w:numId w:val="3"/>
        </w:numPr>
        <w:tabs>
          <w:tab w:val="left" w:pos="2055"/>
        </w:tabs>
        <w:spacing w:before="273"/>
        <w:rPr>
          <w:rFonts w:eastAsia="標楷體"/>
          <w:sz w:val="24"/>
        </w:rPr>
      </w:pPr>
      <w:r w:rsidRPr="006D3E9A">
        <w:rPr>
          <w:rFonts w:eastAsia="標楷體"/>
          <w:sz w:val="24"/>
        </w:rPr>
        <w:t>Method:</w:t>
      </w:r>
      <w:r w:rsidRPr="006D3E9A">
        <w:rPr>
          <w:rFonts w:eastAsia="標楷體"/>
          <w:spacing w:val="-3"/>
          <w:sz w:val="24"/>
        </w:rPr>
        <w:t xml:space="preserve"> </w:t>
      </w:r>
      <w:r w:rsidRPr="006D3E9A">
        <w:rPr>
          <w:rFonts w:eastAsia="標楷體"/>
          <w:sz w:val="24"/>
        </w:rPr>
        <w:t>collecting</w:t>
      </w:r>
      <w:r w:rsidRPr="006D3E9A">
        <w:rPr>
          <w:rFonts w:eastAsia="標楷體"/>
          <w:spacing w:val="-1"/>
          <w:sz w:val="24"/>
        </w:rPr>
        <w:t xml:space="preserve"> </w:t>
      </w:r>
      <w:r w:rsidRPr="006D3E9A">
        <w:rPr>
          <w:rFonts w:eastAsia="標楷體"/>
          <w:sz w:val="24"/>
        </w:rPr>
        <w:t>data</w:t>
      </w:r>
      <w:r w:rsidRPr="006D3E9A">
        <w:rPr>
          <w:rFonts w:eastAsia="標楷體"/>
          <w:spacing w:val="-2"/>
          <w:sz w:val="24"/>
        </w:rPr>
        <w:t xml:space="preserve"> </w:t>
      </w:r>
      <w:r w:rsidRPr="006D3E9A">
        <w:rPr>
          <w:rFonts w:eastAsia="標楷體"/>
          <w:sz w:val="24"/>
        </w:rPr>
        <w:t>from</w:t>
      </w:r>
      <w:r w:rsidRPr="006D3E9A">
        <w:rPr>
          <w:rFonts w:eastAsia="標楷體"/>
          <w:spacing w:val="-3"/>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server.</w:t>
      </w:r>
    </w:p>
    <w:p w14:paraId="132FB36B" w14:textId="77777777" w:rsidR="005833E1" w:rsidRPr="006D3E9A" w:rsidRDefault="005833E1">
      <w:pPr>
        <w:pStyle w:val="a3"/>
        <w:spacing w:before="1"/>
        <w:rPr>
          <w:rFonts w:eastAsia="標楷體"/>
        </w:rPr>
      </w:pPr>
    </w:p>
    <w:p w14:paraId="2802C838"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Latency:</w:t>
      </w:r>
      <w:r w:rsidRPr="006D3E9A">
        <w:rPr>
          <w:rFonts w:eastAsia="標楷體"/>
          <w:spacing w:val="-5"/>
          <w:sz w:val="24"/>
        </w:rPr>
        <w:t xml:space="preserve"> </w:t>
      </w:r>
      <w:r w:rsidRPr="006D3E9A">
        <w:rPr>
          <w:rFonts w:eastAsia="標楷體"/>
          <w:sz w:val="24"/>
        </w:rPr>
        <w:t>time</w:t>
      </w:r>
      <w:r w:rsidRPr="006D3E9A">
        <w:rPr>
          <w:rFonts w:eastAsia="標楷體"/>
          <w:spacing w:val="-2"/>
          <w:sz w:val="24"/>
        </w:rPr>
        <w:t xml:space="preserve"> </w:t>
      </w:r>
      <w:r w:rsidRPr="006D3E9A">
        <w:rPr>
          <w:rFonts w:eastAsia="標楷體"/>
          <w:sz w:val="24"/>
        </w:rPr>
        <w:t>between</w:t>
      </w:r>
      <w:r w:rsidRPr="006D3E9A">
        <w:rPr>
          <w:rFonts w:eastAsia="標楷體"/>
          <w:spacing w:val="-2"/>
          <w:sz w:val="24"/>
        </w:rPr>
        <w:t xml:space="preserve"> </w:t>
      </w:r>
      <w:r w:rsidRPr="006D3E9A">
        <w:rPr>
          <w:rFonts w:eastAsia="標楷體"/>
          <w:sz w:val="24"/>
        </w:rPr>
        <w:t>receiving</w:t>
      </w:r>
      <w:r w:rsidRPr="006D3E9A">
        <w:rPr>
          <w:rFonts w:eastAsia="標楷體"/>
          <w:spacing w:val="-1"/>
          <w:sz w:val="24"/>
        </w:rPr>
        <w:t xml:space="preserve"> </w:t>
      </w:r>
      <w:r w:rsidRPr="006D3E9A">
        <w:rPr>
          <w:rFonts w:eastAsia="標楷體"/>
          <w:sz w:val="24"/>
        </w:rPr>
        <w:t>data</w:t>
      </w:r>
      <w:r w:rsidRPr="006D3E9A">
        <w:rPr>
          <w:rFonts w:eastAsia="標楷體"/>
          <w:spacing w:val="-3"/>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last</w:t>
      </w:r>
      <w:r w:rsidRPr="006D3E9A">
        <w:rPr>
          <w:rFonts w:eastAsia="標楷體"/>
          <w:spacing w:val="-1"/>
          <w:sz w:val="24"/>
        </w:rPr>
        <w:t xml:space="preserve"> </w:t>
      </w:r>
      <w:r w:rsidRPr="006D3E9A">
        <w:rPr>
          <w:rFonts w:eastAsia="標楷體"/>
          <w:sz w:val="24"/>
        </w:rPr>
        <w:t>byte</w:t>
      </w:r>
      <w:r w:rsidRPr="006D3E9A">
        <w:rPr>
          <w:rFonts w:eastAsia="標楷體"/>
          <w:spacing w:val="-2"/>
          <w:sz w:val="24"/>
        </w:rPr>
        <w:t xml:space="preserve"> sent.</w:t>
      </w:r>
    </w:p>
    <w:p w14:paraId="0DC7D69A" w14:textId="77777777" w:rsidR="005833E1" w:rsidRPr="006D3E9A" w:rsidRDefault="005833E1">
      <w:pPr>
        <w:pStyle w:val="a3"/>
        <w:rPr>
          <w:rFonts w:eastAsia="標楷體"/>
        </w:rPr>
      </w:pPr>
    </w:p>
    <w:p w14:paraId="468085A5" w14:textId="77777777" w:rsidR="005833E1" w:rsidRPr="006D3E9A" w:rsidRDefault="005833E1">
      <w:pPr>
        <w:pStyle w:val="a3"/>
        <w:spacing w:before="275"/>
        <w:rPr>
          <w:rFonts w:eastAsia="標楷體"/>
        </w:rPr>
      </w:pPr>
    </w:p>
    <w:p w14:paraId="4B93F18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According to the Tourism Bureau of Taiwan, a total amount of 376,773 visitors visited</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Taipei</w:t>
      </w:r>
      <w:r w:rsidRPr="006D3E9A">
        <w:rPr>
          <w:rFonts w:eastAsia="標楷體"/>
          <w:spacing w:val="-6"/>
        </w:rPr>
        <w:t xml:space="preserve"> </w:t>
      </w:r>
      <w:r w:rsidRPr="006D3E9A">
        <w:rPr>
          <w:rFonts w:eastAsia="標楷體"/>
        </w:rPr>
        <w:t>International</w:t>
      </w:r>
      <w:r w:rsidRPr="006D3E9A">
        <w:rPr>
          <w:rFonts w:eastAsia="標楷體"/>
          <w:spacing w:val="-6"/>
        </w:rPr>
        <w:t xml:space="preserve"> </w:t>
      </w:r>
      <w:r w:rsidRPr="006D3E9A">
        <w:rPr>
          <w:rFonts w:eastAsia="標楷體"/>
        </w:rPr>
        <w:t>Travel</w:t>
      </w:r>
      <w:r w:rsidRPr="006D3E9A">
        <w:rPr>
          <w:rFonts w:eastAsia="標楷體"/>
          <w:spacing w:val="-6"/>
        </w:rPr>
        <w:t xml:space="preserve"> </w:t>
      </w:r>
      <w:r w:rsidRPr="006D3E9A">
        <w:rPr>
          <w:rFonts w:eastAsia="標楷體"/>
        </w:rPr>
        <w:t>Fair</w:t>
      </w:r>
      <w:r w:rsidRPr="006D3E9A">
        <w:rPr>
          <w:rFonts w:eastAsia="標楷體"/>
          <w:spacing w:val="-6"/>
        </w:rPr>
        <w:t xml:space="preserve"> </w:t>
      </w:r>
      <w:r w:rsidRPr="006D3E9A">
        <w:rPr>
          <w:rFonts w:eastAsia="標楷體"/>
        </w:rPr>
        <w:t>(ITF)</w:t>
      </w:r>
      <w:r w:rsidRPr="006D3E9A">
        <w:rPr>
          <w:rFonts w:eastAsia="標楷體"/>
          <w:spacing w:val="-6"/>
        </w:rPr>
        <w:t xml:space="preserve"> </w:t>
      </w:r>
      <w:r w:rsidRPr="006D3E9A">
        <w:rPr>
          <w:rFonts w:eastAsia="標楷體"/>
        </w:rPr>
        <w:t>throughout</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entire</w:t>
      </w:r>
      <w:r w:rsidRPr="006D3E9A">
        <w:rPr>
          <w:rFonts w:eastAsia="標楷體"/>
          <w:spacing w:val="-6"/>
        </w:rPr>
        <w:t xml:space="preserve"> </w:t>
      </w:r>
      <w:r w:rsidRPr="006D3E9A">
        <w:rPr>
          <w:rFonts w:eastAsia="標楷體"/>
        </w:rPr>
        <w:t>six-day</w:t>
      </w:r>
      <w:r w:rsidRPr="006D3E9A">
        <w:rPr>
          <w:rFonts w:eastAsia="標楷體"/>
          <w:spacing w:val="-6"/>
        </w:rPr>
        <w:t xml:space="preserve"> </w:t>
      </w:r>
      <w:r w:rsidRPr="006D3E9A">
        <w:rPr>
          <w:rFonts w:eastAsia="標楷體"/>
        </w:rPr>
        <w:t>event</w:t>
      </w:r>
      <w:r w:rsidRPr="006D3E9A">
        <w:rPr>
          <w:rFonts w:eastAsia="標楷體"/>
          <w:spacing w:val="-6"/>
        </w:rPr>
        <w:t xml:space="preserve"> </w:t>
      </w:r>
      <w:r w:rsidRPr="006D3E9A">
        <w:rPr>
          <w:rFonts w:eastAsia="標楷體"/>
        </w:rPr>
        <w:t xml:space="preserve">in 2019, meaning approximately 62,795 visitors per day according to (Taiwan Visitors Association, 2019). The present paper aims to set up </w:t>
      </w:r>
      <w:proofErr w:type="spellStart"/>
      <w:r w:rsidRPr="006D3E9A">
        <w:rPr>
          <w:rFonts w:eastAsia="標楷體"/>
        </w:rPr>
        <w:t>DApp</w:t>
      </w:r>
      <w:proofErr w:type="spellEnd"/>
      <w:r w:rsidRPr="006D3E9A">
        <w:rPr>
          <w:rFonts w:eastAsia="標楷體"/>
        </w:rPr>
        <w:t xml:space="preserve"> servers that would be able to meet this number of requests.</w:t>
      </w:r>
    </w:p>
    <w:p w14:paraId="05A5485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30D52752" w14:textId="77777777" w:rsidR="005833E1" w:rsidRPr="006D3E9A" w:rsidRDefault="005833E1">
      <w:pPr>
        <w:pStyle w:val="a3"/>
        <w:rPr>
          <w:rFonts w:eastAsia="標楷體"/>
          <w:sz w:val="20"/>
        </w:rPr>
      </w:pPr>
    </w:p>
    <w:p w14:paraId="7C5235F9" w14:textId="77777777" w:rsidR="005833E1" w:rsidRPr="006D3E9A" w:rsidRDefault="005833E1">
      <w:pPr>
        <w:pStyle w:val="a3"/>
        <w:rPr>
          <w:rFonts w:eastAsia="標楷體"/>
          <w:sz w:val="20"/>
        </w:rPr>
      </w:pPr>
    </w:p>
    <w:p w14:paraId="78ED92B5" w14:textId="77777777" w:rsidR="005833E1" w:rsidRPr="006D3E9A" w:rsidRDefault="005833E1">
      <w:pPr>
        <w:pStyle w:val="a3"/>
        <w:rPr>
          <w:rFonts w:eastAsia="標楷體"/>
          <w:sz w:val="20"/>
        </w:rPr>
      </w:pPr>
    </w:p>
    <w:p w14:paraId="4D221055" w14:textId="77777777" w:rsidR="005833E1" w:rsidRPr="006D3E9A" w:rsidRDefault="005833E1">
      <w:pPr>
        <w:pStyle w:val="a3"/>
        <w:rPr>
          <w:rFonts w:eastAsia="標楷體"/>
          <w:sz w:val="20"/>
        </w:rPr>
      </w:pPr>
    </w:p>
    <w:p w14:paraId="2ED959FB" w14:textId="77777777" w:rsidR="005833E1" w:rsidRPr="006D3E9A" w:rsidRDefault="005833E1">
      <w:pPr>
        <w:pStyle w:val="a3"/>
        <w:rPr>
          <w:rFonts w:eastAsia="標楷體"/>
          <w:sz w:val="20"/>
        </w:rPr>
      </w:pPr>
    </w:p>
    <w:p w14:paraId="635DC880" w14:textId="77777777" w:rsidR="005833E1" w:rsidRPr="006D3E9A" w:rsidRDefault="005833E1">
      <w:pPr>
        <w:pStyle w:val="a3"/>
        <w:rPr>
          <w:rFonts w:eastAsia="標楷體"/>
          <w:sz w:val="20"/>
        </w:rPr>
      </w:pPr>
    </w:p>
    <w:p w14:paraId="1FE1B9EF" w14:textId="77777777" w:rsidR="005833E1" w:rsidRPr="006D3E9A" w:rsidRDefault="005833E1">
      <w:pPr>
        <w:pStyle w:val="a3"/>
        <w:rPr>
          <w:rFonts w:eastAsia="標楷體"/>
          <w:sz w:val="20"/>
        </w:rPr>
      </w:pPr>
    </w:p>
    <w:p w14:paraId="31A6BABA" w14:textId="77777777" w:rsidR="005833E1" w:rsidRPr="006D3E9A" w:rsidRDefault="005833E1">
      <w:pPr>
        <w:pStyle w:val="a3"/>
        <w:rPr>
          <w:rFonts w:eastAsia="標楷體"/>
          <w:sz w:val="20"/>
        </w:rPr>
      </w:pPr>
    </w:p>
    <w:p w14:paraId="64562E2F" w14:textId="77777777" w:rsidR="005833E1" w:rsidRPr="006D3E9A" w:rsidRDefault="005833E1">
      <w:pPr>
        <w:pStyle w:val="a3"/>
        <w:rPr>
          <w:rFonts w:eastAsia="標楷體"/>
          <w:sz w:val="20"/>
        </w:rPr>
      </w:pPr>
    </w:p>
    <w:p w14:paraId="5936BF41" w14:textId="77777777" w:rsidR="005833E1" w:rsidRPr="006D3E9A" w:rsidRDefault="005833E1">
      <w:pPr>
        <w:pStyle w:val="a3"/>
        <w:rPr>
          <w:rFonts w:eastAsia="標楷體"/>
          <w:sz w:val="20"/>
        </w:rPr>
      </w:pPr>
    </w:p>
    <w:p w14:paraId="2453F5F5" w14:textId="77777777" w:rsidR="005833E1" w:rsidRPr="006D3E9A" w:rsidRDefault="005833E1">
      <w:pPr>
        <w:pStyle w:val="a3"/>
        <w:rPr>
          <w:rFonts w:eastAsia="標楷體"/>
          <w:sz w:val="20"/>
        </w:rPr>
      </w:pPr>
    </w:p>
    <w:p w14:paraId="440F8D92" w14:textId="77777777" w:rsidR="005833E1" w:rsidRPr="006D3E9A" w:rsidRDefault="005833E1">
      <w:pPr>
        <w:pStyle w:val="a3"/>
        <w:rPr>
          <w:rFonts w:eastAsia="標楷體"/>
          <w:sz w:val="20"/>
        </w:rPr>
      </w:pPr>
    </w:p>
    <w:p w14:paraId="23B70484" w14:textId="77777777" w:rsidR="005833E1" w:rsidRPr="006D3E9A" w:rsidRDefault="005833E1">
      <w:pPr>
        <w:pStyle w:val="a3"/>
        <w:rPr>
          <w:rFonts w:eastAsia="標楷體"/>
          <w:sz w:val="20"/>
        </w:rPr>
      </w:pPr>
    </w:p>
    <w:p w14:paraId="3F34F3B3" w14:textId="77777777" w:rsidR="005833E1" w:rsidRPr="006D3E9A" w:rsidRDefault="005833E1">
      <w:pPr>
        <w:pStyle w:val="a3"/>
        <w:rPr>
          <w:rFonts w:eastAsia="標楷體"/>
          <w:sz w:val="20"/>
        </w:rPr>
      </w:pPr>
    </w:p>
    <w:p w14:paraId="6D75F942" w14:textId="77777777" w:rsidR="005833E1" w:rsidRPr="006D3E9A" w:rsidRDefault="005833E1">
      <w:pPr>
        <w:pStyle w:val="a3"/>
        <w:rPr>
          <w:rFonts w:eastAsia="標楷體"/>
          <w:sz w:val="20"/>
        </w:rPr>
      </w:pPr>
    </w:p>
    <w:p w14:paraId="61E85402" w14:textId="77777777" w:rsidR="005833E1" w:rsidRPr="006D3E9A" w:rsidRDefault="005833E1">
      <w:pPr>
        <w:pStyle w:val="a3"/>
        <w:rPr>
          <w:rFonts w:eastAsia="標楷體"/>
          <w:sz w:val="20"/>
        </w:rPr>
      </w:pPr>
    </w:p>
    <w:p w14:paraId="28EBB475" w14:textId="77777777" w:rsidR="005833E1" w:rsidRPr="006D3E9A" w:rsidRDefault="005833E1">
      <w:pPr>
        <w:pStyle w:val="a3"/>
        <w:rPr>
          <w:rFonts w:eastAsia="標楷體"/>
          <w:sz w:val="20"/>
        </w:rPr>
      </w:pPr>
    </w:p>
    <w:p w14:paraId="7576BD46" w14:textId="77777777" w:rsidR="005833E1" w:rsidRPr="006D3E9A" w:rsidRDefault="005833E1">
      <w:pPr>
        <w:pStyle w:val="a3"/>
        <w:rPr>
          <w:rFonts w:eastAsia="標楷體"/>
          <w:sz w:val="20"/>
        </w:rPr>
      </w:pPr>
    </w:p>
    <w:p w14:paraId="67481F49" w14:textId="77777777" w:rsidR="005833E1" w:rsidRPr="006D3E9A" w:rsidRDefault="005833E1">
      <w:pPr>
        <w:pStyle w:val="a3"/>
        <w:rPr>
          <w:rFonts w:eastAsia="標楷體"/>
          <w:sz w:val="20"/>
        </w:rPr>
      </w:pPr>
    </w:p>
    <w:p w14:paraId="54E53345" w14:textId="77777777" w:rsidR="005833E1" w:rsidRPr="006D3E9A" w:rsidRDefault="005833E1">
      <w:pPr>
        <w:pStyle w:val="a3"/>
        <w:rPr>
          <w:rFonts w:eastAsia="標楷體"/>
          <w:sz w:val="20"/>
        </w:rPr>
      </w:pPr>
    </w:p>
    <w:p w14:paraId="77ECD2A7" w14:textId="77777777" w:rsidR="005833E1" w:rsidRPr="006D3E9A" w:rsidRDefault="005833E1">
      <w:pPr>
        <w:pStyle w:val="a3"/>
        <w:rPr>
          <w:rFonts w:eastAsia="標楷體"/>
          <w:sz w:val="20"/>
        </w:rPr>
      </w:pPr>
    </w:p>
    <w:p w14:paraId="535A42C8" w14:textId="77777777" w:rsidR="005833E1" w:rsidRPr="006D3E9A" w:rsidRDefault="005833E1">
      <w:pPr>
        <w:pStyle w:val="a3"/>
        <w:rPr>
          <w:rFonts w:eastAsia="標楷體"/>
          <w:sz w:val="20"/>
        </w:rPr>
      </w:pPr>
    </w:p>
    <w:p w14:paraId="48C0E512" w14:textId="77777777" w:rsidR="005833E1" w:rsidRPr="006D3E9A" w:rsidRDefault="005833E1">
      <w:pPr>
        <w:pStyle w:val="a3"/>
        <w:rPr>
          <w:rFonts w:eastAsia="標楷體"/>
          <w:sz w:val="20"/>
        </w:rPr>
      </w:pPr>
    </w:p>
    <w:p w14:paraId="2B20CB64" w14:textId="77777777" w:rsidR="005833E1" w:rsidRPr="006D3E9A" w:rsidRDefault="005833E1">
      <w:pPr>
        <w:pStyle w:val="a3"/>
        <w:rPr>
          <w:rFonts w:eastAsia="標楷體"/>
          <w:sz w:val="20"/>
        </w:rPr>
      </w:pPr>
    </w:p>
    <w:p w14:paraId="24278BBA" w14:textId="77777777" w:rsidR="005833E1" w:rsidRPr="006D3E9A" w:rsidRDefault="005833E1">
      <w:pPr>
        <w:pStyle w:val="a3"/>
        <w:spacing w:before="59" w:after="1"/>
        <w:rPr>
          <w:rFonts w:eastAsia="標楷體"/>
          <w:sz w:val="20"/>
        </w:rPr>
      </w:pPr>
    </w:p>
    <w:p w14:paraId="1C28349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E0D9D78" wp14:editId="1B5EF36A">
            <wp:extent cx="6108764" cy="1416177"/>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 cstate="print"/>
                    <a:stretch>
                      <a:fillRect/>
                    </a:stretch>
                  </pic:blipFill>
                  <pic:spPr>
                    <a:xfrm>
                      <a:off x="0" y="0"/>
                      <a:ext cx="6108764" cy="1416177"/>
                    </a:xfrm>
                    <a:prstGeom prst="rect">
                      <a:avLst/>
                    </a:prstGeom>
                  </pic:spPr>
                </pic:pic>
              </a:graphicData>
            </a:graphic>
          </wp:inline>
        </w:drawing>
      </w:r>
    </w:p>
    <w:p w14:paraId="4D764C69"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4E5E43E4" w14:textId="77777777" w:rsidR="005833E1" w:rsidRPr="006D3E9A" w:rsidRDefault="00000000">
      <w:pPr>
        <w:pStyle w:val="1"/>
        <w:rPr>
          <w:rFonts w:eastAsia="標楷體"/>
        </w:rPr>
      </w:pPr>
      <w:bookmarkStart w:id="401" w:name="_TOC_250005"/>
      <w:r w:rsidRPr="006D3E9A">
        <w:rPr>
          <w:rFonts w:eastAsia="標楷體"/>
        </w:rPr>
        <w:lastRenderedPageBreak/>
        <w:t>Chapter</w:t>
      </w:r>
      <w:r w:rsidRPr="006D3E9A">
        <w:rPr>
          <w:rFonts w:eastAsia="標楷體"/>
          <w:spacing w:val="-11"/>
        </w:rPr>
        <w:t xml:space="preserve"> </w:t>
      </w:r>
      <w:r w:rsidRPr="006D3E9A">
        <w:rPr>
          <w:rFonts w:eastAsia="標楷體"/>
        </w:rPr>
        <w:t>4:</w:t>
      </w:r>
      <w:r w:rsidRPr="006D3E9A">
        <w:rPr>
          <w:rFonts w:eastAsia="標楷體"/>
          <w:spacing w:val="-5"/>
        </w:rPr>
        <w:t xml:space="preserve"> </w:t>
      </w:r>
      <w:bookmarkEnd w:id="401"/>
      <w:r w:rsidRPr="006D3E9A">
        <w:rPr>
          <w:rFonts w:eastAsia="標楷體"/>
          <w:spacing w:val="-2"/>
        </w:rPr>
        <w:t>Results</w:t>
      </w:r>
    </w:p>
    <w:p w14:paraId="115F6350" w14:textId="77777777" w:rsidR="005833E1" w:rsidRPr="006D3E9A" w:rsidRDefault="005833E1">
      <w:pPr>
        <w:pStyle w:val="a3"/>
        <w:rPr>
          <w:rFonts w:eastAsia="標楷體"/>
          <w:b/>
          <w:sz w:val="32"/>
        </w:rPr>
      </w:pPr>
    </w:p>
    <w:p w14:paraId="1371B39B" w14:textId="77777777" w:rsidR="005833E1" w:rsidRPr="006D3E9A" w:rsidRDefault="005833E1">
      <w:pPr>
        <w:pStyle w:val="a3"/>
        <w:spacing w:before="243"/>
        <w:rPr>
          <w:rFonts w:eastAsia="標楷體"/>
          <w:b/>
          <w:sz w:val="32"/>
        </w:rPr>
      </w:pPr>
    </w:p>
    <w:p w14:paraId="0C03F5F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9776" behindDoc="0" locked="0" layoutInCell="1" allowOverlap="1" wp14:anchorId="24ACF5DD" wp14:editId="1A60D649">
            <wp:simplePos x="0" y="0"/>
            <wp:positionH relativeFrom="page">
              <wp:posOffset>359806</wp:posOffset>
            </wp:positionH>
            <wp:positionV relativeFrom="paragraph">
              <wp:posOffset>156533</wp:posOffset>
            </wp:positionV>
            <wp:extent cx="6837678" cy="6837677"/>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result of the present paper contains the setup of a Zabbix Monitoring server to monitor the state of webservers and the load-balancer, the designed Ansible playbooks for setting up webservers, load-balancer, and installing Zabbix agent for monitoring. Server evaluation and state are also included in this chapter.</w:t>
      </w:r>
    </w:p>
    <w:p w14:paraId="0F0092A0" w14:textId="77777777" w:rsidR="005833E1" w:rsidRPr="006D3E9A" w:rsidRDefault="005833E1">
      <w:pPr>
        <w:pStyle w:val="a3"/>
        <w:spacing w:before="272"/>
        <w:rPr>
          <w:rFonts w:eastAsia="標楷體"/>
        </w:rPr>
      </w:pPr>
    </w:p>
    <w:p w14:paraId="2405C1F1" w14:textId="77777777" w:rsidR="005833E1" w:rsidRPr="006D3E9A" w:rsidRDefault="00000000">
      <w:pPr>
        <w:pStyle w:val="3"/>
        <w:numPr>
          <w:ilvl w:val="1"/>
          <w:numId w:val="2"/>
        </w:numPr>
        <w:tabs>
          <w:tab w:val="left" w:pos="1753"/>
        </w:tabs>
        <w:ind w:left="1753" w:hanging="418"/>
        <w:rPr>
          <w:rFonts w:eastAsia="標楷體"/>
        </w:rPr>
      </w:pPr>
      <w:bookmarkStart w:id="402" w:name="_TOC_250004"/>
      <w:r w:rsidRPr="006D3E9A">
        <w:rPr>
          <w:rFonts w:eastAsia="標楷體"/>
        </w:rPr>
        <w:t>Server</w:t>
      </w:r>
      <w:r w:rsidRPr="006D3E9A">
        <w:rPr>
          <w:rFonts w:eastAsia="標楷體"/>
          <w:spacing w:val="-13"/>
        </w:rPr>
        <w:t xml:space="preserve"> </w:t>
      </w:r>
      <w:bookmarkEnd w:id="402"/>
      <w:r w:rsidRPr="006D3E9A">
        <w:rPr>
          <w:rFonts w:eastAsia="標楷體"/>
          <w:spacing w:val="-2"/>
        </w:rPr>
        <w:t>Monitoring</w:t>
      </w:r>
    </w:p>
    <w:p w14:paraId="0BEE0EC6" w14:textId="77777777" w:rsidR="005833E1" w:rsidRPr="006D3E9A" w:rsidRDefault="005833E1">
      <w:pPr>
        <w:pStyle w:val="a3"/>
        <w:spacing w:before="61"/>
        <w:rPr>
          <w:rFonts w:eastAsia="標楷體"/>
          <w:b/>
          <w:sz w:val="28"/>
        </w:rPr>
      </w:pPr>
    </w:p>
    <w:p w14:paraId="46B97BB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As described in the previous chapter, a Zabbix monitoring server with access to send Telegram alerts is set up to monitor the state of the webservers and the load- </w:t>
      </w:r>
      <w:r w:rsidRPr="006D3E9A">
        <w:rPr>
          <w:rFonts w:eastAsia="標楷體"/>
          <w:spacing w:val="-2"/>
        </w:rPr>
        <w:t>balancer.</w:t>
      </w:r>
    </w:p>
    <w:p w14:paraId="54CB5D97" w14:textId="77777777" w:rsidR="005833E1" w:rsidRPr="006D3E9A" w:rsidRDefault="005833E1">
      <w:pPr>
        <w:pStyle w:val="a3"/>
        <w:rPr>
          <w:rFonts w:eastAsia="標楷體"/>
        </w:rPr>
      </w:pPr>
    </w:p>
    <w:p w14:paraId="18D24259" w14:textId="77777777" w:rsidR="005833E1" w:rsidRPr="006D3E9A" w:rsidRDefault="005833E1">
      <w:pPr>
        <w:pStyle w:val="a3"/>
        <w:rPr>
          <w:rFonts w:eastAsia="標楷體"/>
        </w:rPr>
      </w:pPr>
    </w:p>
    <w:p w14:paraId="554817AA"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Telegram</w:t>
      </w:r>
      <w:r w:rsidRPr="006D3E9A">
        <w:rPr>
          <w:rFonts w:eastAsia="標楷體"/>
          <w:spacing w:val="-3"/>
          <w:sz w:val="24"/>
        </w:rPr>
        <w:t xml:space="preserve"> </w:t>
      </w:r>
      <w:r w:rsidRPr="006D3E9A">
        <w:rPr>
          <w:rFonts w:eastAsia="標楷體"/>
          <w:spacing w:val="-2"/>
          <w:sz w:val="24"/>
        </w:rPr>
        <w:t>Alerts</w:t>
      </w:r>
    </w:p>
    <w:p w14:paraId="49C0AB99" w14:textId="77777777" w:rsidR="005833E1" w:rsidRPr="006D3E9A" w:rsidRDefault="005833E1">
      <w:pPr>
        <w:pStyle w:val="a3"/>
        <w:rPr>
          <w:rFonts w:eastAsia="標楷體"/>
        </w:rPr>
      </w:pPr>
    </w:p>
    <w:p w14:paraId="7F83FA6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 the current version of Zabbix has not yet come with a built-in function to send</w:t>
      </w:r>
      <w:r w:rsidRPr="006D3E9A">
        <w:rPr>
          <w:rFonts w:eastAsia="標楷體"/>
          <w:spacing w:val="-9"/>
        </w:rPr>
        <w:t xml:space="preserve"> </w:t>
      </w:r>
      <w:r w:rsidRPr="006D3E9A">
        <w:rPr>
          <w:rFonts w:eastAsia="標楷體"/>
        </w:rPr>
        <w:t>alerts</w:t>
      </w:r>
      <w:r w:rsidRPr="006D3E9A">
        <w:rPr>
          <w:rFonts w:eastAsia="標楷體"/>
          <w:spacing w:val="-9"/>
        </w:rPr>
        <w:t xml:space="preserve"> </w:t>
      </w:r>
      <w:r w:rsidRPr="006D3E9A">
        <w:rPr>
          <w:rFonts w:eastAsia="標楷體"/>
        </w:rPr>
        <w:t>with</w:t>
      </w:r>
      <w:r w:rsidRPr="006D3E9A">
        <w:rPr>
          <w:rFonts w:eastAsia="標楷體"/>
          <w:spacing w:val="-9"/>
        </w:rPr>
        <w:t xml:space="preserve"> </w:t>
      </w:r>
      <w:r w:rsidRPr="006D3E9A">
        <w:rPr>
          <w:rFonts w:eastAsia="標楷體"/>
        </w:rPr>
        <w:t>graphs,</w:t>
      </w:r>
      <w:r w:rsidRPr="006D3E9A">
        <w:rPr>
          <w:rFonts w:eastAsia="標楷體"/>
          <w:spacing w:val="-9"/>
        </w:rPr>
        <w:t xml:space="preserve"> </w:t>
      </w:r>
      <w:r w:rsidRPr="006D3E9A">
        <w:rPr>
          <w:rFonts w:eastAsia="標楷體"/>
        </w:rPr>
        <w:t>users</w:t>
      </w:r>
      <w:r w:rsidRPr="006D3E9A">
        <w:rPr>
          <w:rFonts w:eastAsia="標楷體"/>
          <w:spacing w:val="-9"/>
        </w:rPr>
        <w:t xml:space="preserve"> </w:t>
      </w:r>
      <w:r w:rsidRPr="006D3E9A">
        <w:rPr>
          <w:rFonts w:eastAsia="標楷體"/>
        </w:rPr>
        <w:t>will</w:t>
      </w:r>
      <w:r w:rsidRPr="006D3E9A">
        <w:rPr>
          <w:rFonts w:eastAsia="標楷體"/>
          <w:spacing w:val="-9"/>
        </w:rPr>
        <w:t xml:space="preserve"> </w:t>
      </w:r>
      <w:r w:rsidRPr="006D3E9A">
        <w:rPr>
          <w:rFonts w:eastAsia="標楷體"/>
        </w:rPr>
        <w:t>need</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try</w:t>
      </w:r>
      <w:r w:rsidRPr="006D3E9A">
        <w:rPr>
          <w:rFonts w:eastAsia="標楷體"/>
          <w:spacing w:val="-9"/>
        </w:rPr>
        <w:t xml:space="preserve"> </w:t>
      </w:r>
      <w:r w:rsidRPr="006D3E9A">
        <w:rPr>
          <w:rFonts w:eastAsia="標楷體"/>
        </w:rPr>
        <w:t>out</w:t>
      </w:r>
      <w:r w:rsidRPr="006D3E9A">
        <w:rPr>
          <w:rFonts w:eastAsia="標楷體"/>
          <w:spacing w:val="-9"/>
        </w:rPr>
        <w:t xml:space="preserve"> </w:t>
      </w:r>
      <w:r w:rsidRPr="006D3E9A">
        <w:rPr>
          <w:rFonts w:eastAsia="標楷體"/>
        </w:rPr>
        <w:t>their</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ways</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get</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more</w:t>
      </w:r>
      <w:r w:rsidRPr="006D3E9A">
        <w:rPr>
          <w:rFonts w:eastAsia="標楷體"/>
          <w:spacing w:val="-9"/>
        </w:rPr>
        <w:t xml:space="preserve"> </w:t>
      </w:r>
      <w:r w:rsidRPr="006D3E9A">
        <w:rPr>
          <w:rFonts w:eastAsia="標楷體"/>
        </w:rPr>
        <w:t>intuitive alert</w:t>
      </w:r>
      <w:r w:rsidRPr="006D3E9A">
        <w:rPr>
          <w:rFonts w:eastAsia="標楷體"/>
          <w:spacing w:val="-11"/>
        </w:rPr>
        <w:t xml:space="preserve"> </w:t>
      </w:r>
      <w:r w:rsidRPr="006D3E9A">
        <w:rPr>
          <w:rFonts w:eastAsia="標楷體"/>
        </w:rPr>
        <w:t>message.</w:t>
      </w:r>
      <w:r w:rsidRPr="006D3E9A">
        <w:rPr>
          <w:rFonts w:eastAsia="標楷體"/>
          <w:spacing w:val="-11"/>
        </w:rPr>
        <w:t xml:space="preserve"> </w:t>
      </w:r>
      <w:r w:rsidRPr="006D3E9A">
        <w:rPr>
          <w:rFonts w:eastAsia="標楷體"/>
        </w:rPr>
        <w:t>Along</w:t>
      </w:r>
      <w:r w:rsidRPr="006D3E9A">
        <w:rPr>
          <w:rFonts w:eastAsia="標楷體"/>
          <w:spacing w:val="-11"/>
        </w:rPr>
        <w:t xml:space="preserve"> </w:t>
      </w:r>
      <w:r w:rsidRPr="006D3E9A">
        <w:rPr>
          <w:rFonts w:eastAsia="標楷體"/>
        </w:rPr>
        <w:t>with</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present</w:t>
      </w:r>
      <w:r w:rsidRPr="006D3E9A">
        <w:rPr>
          <w:rFonts w:eastAsia="標楷體"/>
          <w:spacing w:val="-11"/>
        </w:rPr>
        <w:t xml:space="preserve"> </w:t>
      </w:r>
      <w:r w:rsidRPr="006D3E9A">
        <w:rPr>
          <w:rFonts w:eastAsia="標楷體"/>
        </w:rPr>
        <w:t>paper,</w:t>
      </w:r>
      <w:r w:rsidRPr="006D3E9A">
        <w:rPr>
          <w:rFonts w:eastAsia="標楷體"/>
          <w:spacing w:val="-11"/>
        </w:rPr>
        <w:t xml:space="preserve"> </w:t>
      </w:r>
      <w:r w:rsidRPr="006D3E9A">
        <w:rPr>
          <w:rFonts w:eastAsia="標楷體"/>
        </w:rPr>
        <w:t>we</w:t>
      </w:r>
      <w:r w:rsidRPr="006D3E9A">
        <w:rPr>
          <w:rFonts w:eastAsia="標楷體"/>
          <w:spacing w:val="-11"/>
        </w:rPr>
        <w:t xml:space="preserve"> </w:t>
      </w:r>
      <w:r w:rsidRPr="006D3E9A">
        <w:rPr>
          <w:rFonts w:eastAsia="標楷體"/>
        </w:rPr>
        <w:t>composed</w:t>
      </w:r>
      <w:r w:rsidRPr="006D3E9A">
        <w:rPr>
          <w:rFonts w:eastAsia="標楷體"/>
          <w:spacing w:val="-11"/>
        </w:rPr>
        <w:t xml:space="preserve"> </w:t>
      </w:r>
      <w:r w:rsidRPr="006D3E9A">
        <w:rPr>
          <w:rFonts w:eastAsia="標楷體"/>
        </w:rPr>
        <w:t>scripts</w:t>
      </w:r>
      <w:r w:rsidRPr="006D3E9A">
        <w:rPr>
          <w:rFonts w:eastAsia="標楷體"/>
          <w:spacing w:val="-11"/>
        </w:rPr>
        <w:t xml:space="preserve"> </w:t>
      </w:r>
      <w:r w:rsidRPr="006D3E9A">
        <w:rPr>
          <w:rFonts w:eastAsia="標楷體"/>
        </w:rPr>
        <w:t>for</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Zabbix</w:t>
      </w:r>
      <w:r w:rsidRPr="006D3E9A">
        <w:rPr>
          <w:rFonts w:eastAsia="標楷體"/>
          <w:spacing w:val="-11"/>
        </w:rPr>
        <w:t xml:space="preserve"> </w:t>
      </w:r>
      <w:r w:rsidRPr="006D3E9A">
        <w:rPr>
          <w:rFonts w:eastAsia="標楷體"/>
        </w:rPr>
        <w:t>server to store the graph of the item that triggers the alert, and then send it with the alert message. Once an alert is triggered, the Zabbix Server runs scripts to send alerts to Telegram through a chat bot. An example of the alert message with the graph sent through chat bot into a Telegram group is shown below:</w:t>
      </w:r>
    </w:p>
    <w:p w14:paraId="052B0C61" w14:textId="77777777" w:rsidR="005833E1" w:rsidRPr="006D3E9A" w:rsidRDefault="005833E1">
      <w:pPr>
        <w:spacing w:line="480" w:lineRule="auto"/>
        <w:jc w:val="both"/>
        <w:rPr>
          <w:rFonts w:eastAsia="標楷體"/>
        </w:rPr>
        <w:sectPr w:rsidR="005833E1" w:rsidRPr="006D3E9A">
          <w:headerReference w:type="even" r:id="rId73"/>
          <w:headerReference w:type="default" r:id="rId74"/>
          <w:pgSz w:w="11900" w:h="16840"/>
          <w:pgMar w:top="1080" w:right="460" w:bottom="280" w:left="460" w:header="862" w:footer="0" w:gutter="0"/>
          <w:pgNumType w:start="31"/>
          <w:cols w:space="720"/>
        </w:sectPr>
      </w:pPr>
    </w:p>
    <w:p w14:paraId="5F86A48D" w14:textId="77777777" w:rsidR="005833E1" w:rsidRPr="006D3E9A" w:rsidRDefault="005833E1">
      <w:pPr>
        <w:pStyle w:val="a3"/>
        <w:rPr>
          <w:rFonts w:eastAsia="標楷體"/>
          <w:sz w:val="20"/>
        </w:rPr>
      </w:pPr>
    </w:p>
    <w:p w14:paraId="4B63A1B8" w14:textId="77777777" w:rsidR="005833E1" w:rsidRPr="006D3E9A" w:rsidRDefault="005833E1">
      <w:pPr>
        <w:pStyle w:val="a3"/>
        <w:rPr>
          <w:rFonts w:eastAsia="標楷體"/>
          <w:sz w:val="20"/>
        </w:rPr>
      </w:pPr>
    </w:p>
    <w:p w14:paraId="483FEA48" w14:textId="77777777" w:rsidR="005833E1" w:rsidRPr="006D3E9A" w:rsidRDefault="005833E1">
      <w:pPr>
        <w:pStyle w:val="a3"/>
        <w:spacing w:before="216" w:after="1"/>
        <w:rPr>
          <w:rFonts w:eastAsia="標楷體"/>
          <w:sz w:val="20"/>
        </w:rPr>
      </w:pPr>
    </w:p>
    <w:p w14:paraId="570BAF36" w14:textId="77777777" w:rsidR="005833E1" w:rsidRPr="006D3E9A" w:rsidRDefault="00000000">
      <w:pPr>
        <w:pStyle w:val="a3"/>
        <w:ind w:left="2420"/>
        <w:rPr>
          <w:rFonts w:eastAsia="標楷體"/>
          <w:sz w:val="20"/>
        </w:rPr>
      </w:pPr>
      <w:r w:rsidRPr="006D3E9A">
        <w:rPr>
          <w:rFonts w:eastAsia="標楷體"/>
          <w:noProof/>
          <w:sz w:val="20"/>
        </w:rPr>
        <w:drawing>
          <wp:inline distT="0" distB="0" distL="0" distR="0" wp14:anchorId="10096E70" wp14:editId="54DE6FD7">
            <wp:extent cx="3923687" cy="555955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5" cstate="print"/>
                    <a:stretch>
                      <a:fillRect/>
                    </a:stretch>
                  </pic:blipFill>
                  <pic:spPr>
                    <a:xfrm>
                      <a:off x="0" y="0"/>
                      <a:ext cx="3923687" cy="5559552"/>
                    </a:xfrm>
                    <a:prstGeom prst="rect">
                      <a:avLst/>
                    </a:prstGeom>
                  </pic:spPr>
                </pic:pic>
              </a:graphicData>
            </a:graphic>
          </wp:inline>
        </w:drawing>
      </w:r>
    </w:p>
    <w:p w14:paraId="764D8966" w14:textId="5DD3E721" w:rsidR="005833E1" w:rsidRPr="006D3E9A" w:rsidRDefault="00000000">
      <w:pPr>
        <w:pStyle w:val="a3"/>
        <w:spacing w:before="212"/>
        <w:ind w:left="409" w:right="408"/>
        <w:jc w:val="center"/>
        <w:rPr>
          <w:rFonts w:eastAsia="標楷體"/>
        </w:rPr>
      </w:pPr>
      <w:r w:rsidRPr="006D3E9A">
        <w:rPr>
          <w:rFonts w:eastAsia="標楷體"/>
          <w:noProof/>
        </w:rPr>
        <w:drawing>
          <wp:anchor distT="0" distB="0" distL="0" distR="0" simplePos="0" relativeHeight="251661824" behindDoc="0" locked="0" layoutInCell="1" allowOverlap="1" wp14:anchorId="74756AF0" wp14:editId="57945F3D">
            <wp:simplePos x="0" y="0"/>
            <wp:positionH relativeFrom="page">
              <wp:posOffset>359806</wp:posOffset>
            </wp:positionH>
            <wp:positionV relativeFrom="paragraph">
              <wp:posOffset>-4896723</wp:posOffset>
            </wp:positionV>
            <wp:extent cx="6837678" cy="6837677"/>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 cstate="print"/>
                    <a:stretch>
                      <a:fillRect/>
                    </a:stretch>
                  </pic:blipFill>
                  <pic:spPr>
                    <a:xfrm>
                      <a:off x="0" y="0"/>
                      <a:ext cx="6837678" cy="6837677"/>
                    </a:xfrm>
                    <a:prstGeom prst="rect">
                      <a:avLst/>
                    </a:prstGeom>
                  </pic:spPr>
                </pic:pic>
              </a:graphicData>
            </a:graphic>
          </wp:anchor>
        </w:drawing>
      </w:r>
      <w:ins w:id="403" w:author="190498 lily" w:date="2023-11-22T16:56:00Z">
        <w:r w:rsidR="00D01D50">
          <w:rPr>
            <w:rFonts w:eastAsia="標楷體"/>
            <w:i/>
            <w:iCs/>
          </w:rPr>
          <w:t>Figure 4.1</w:t>
        </w:r>
      </w:ins>
      <w:del w:id="404" w:author="190498 lily" w:date="2023-11-22T16:56:00Z">
        <w:r w:rsidRPr="006D3E9A" w:rsidDel="00D01D50">
          <w:rPr>
            <w:rFonts w:eastAsia="標楷體"/>
          </w:rPr>
          <w:delText>Figure</w:delText>
        </w:r>
        <w:r w:rsidRPr="006D3E9A" w:rsidDel="00D01D50">
          <w:rPr>
            <w:rFonts w:eastAsia="標楷體"/>
            <w:spacing w:val="-10"/>
          </w:rPr>
          <w:delText xml:space="preserve"> </w:delText>
        </w:r>
        <w:r w:rsidRPr="006D3E9A" w:rsidDel="00D01D50">
          <w:rPr>
            <w:rFonts w:eastAsia="標楷體"/>
          </w:rPr>
          <w:delText>14:</w:delText>
        </w:r>
      </w:del>
      <w:r w:rsidRPr="006D3E9A">
        <w:rPr>
          <w:rFonts w:eastAsia="標楷體"/>
          <w:spacing w:val="-4"/>
        </w:rPr>
        <w:t xml:space="preserve"> </w:t>
      </w:r>
      <w:r w:rsidRPr="006D3E9A">
        <w:rPr>
          <w:rFonts w:eastAsia="標楷體"/>
        </w:rPr>
        <w:t>Example</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8"/>
        </w:rPr>
        <w:t xml:space="preserve"> </w:t>
      </w:r>
      <w:r w:rsidRPr="006D3E9A">
        <w:rPr>
          <w:rFonts w:eastAsia="標楷體"/>
        </w:rPr>
        <w:t>Telegram</w:t>
      </w:r>
      <w:r w:rsidRPr="006D3E9A">
        <w:rPr>
          <w:rFonts w:eastAsia="標楷體"/>
          <w:spacing w:val="-15"/>
        </w:rPr>
        <w:t xml:space="preserve"> </w:t>
      </w:r>
      <w:r w:rsidRPr="006D3E9A">
        <w:rPr>
          <w:rFonts w:eastAsia="標楷體"/>
          <w:spacing w:val="-4"/>
        </w:rPr>
        <w:t>Alert</w:t>
      </w:r>
    </w:p>
    <w:p w14:paraId="179D05A5" w14:textId="77777777" w:rsidR="005833E1" w:rsidRPr="006D3E9A" w:rsidRDefault="005833E1">
      <w:pPr>
        <w:pStyle w:val="a3"/>
        <w:rPr>
          <w:rFonts w:eastAsia="標楷體"/>
        </w:rPr>
      </w:pPr>
    </w:p>
    <w:p w14:paraId="7DEE3A84" w14:textId="77777777" w:rsidR="005833E1" w:rsidRPr="006D3E9A" w:rsidRDefault="005833E1">
      <w:pPr>
        <w:pStyle w:val="a3"/>
        <w:rPr>
          <w:rFonts w:eastAsia="標楷體"/>
        </w:rPr>
      </w:pPr>
    </w:p>
    <w:p w14:paraId="3747E745" w14:textId="77777777" w:rsidR="005833E1" w:rsidRPr="006D3E9A" w:rsidRDefault="005833E1">
      <w:pPr>
        <w:pStyle w:val="a3"/>
        <w:rPr>
          <w:rFonts w:eastAsia="標楷體"/>
        </w:rPr>
      </w:pPr>
    </w:p>
    <w:p w14:paraId="5C800BB8"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State</w:t>
      </w:r>
      <w:r w:rsidRPr="006D3E9A">
        <w:rPr>
          <w:rFonts w:eastAsia="標楷體"/>
          <w:spacing w:val="-2"/>
          <w:sz w:val="24"/>
        </w:rPr>
        <w:t xml:space="preserve"> Monitoring</w:t>
      </w:r>
    </w:p>
    <w:p w14:paraId="374E80E3" w14:textId="77777777" w:rsidR="005833E1" w:rsidRPr="006D3E9A" w:rsidRDefault="005833E1">
      <w:pPr>
        <w:pStyle w:val="a3"/>
        <w:rPr>
          <w:rFonts w:eastAsia="標楷體"/>
        </w:rPr>
      </w:pPr>
    </w:p>
    <w:p w14:paraId="59B365A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states of each webserver and load-balancer are rigorously monitored throughout the entire evaluation period. Once the current webservers reach the SLOs, Zabbix server sends alerts to the user and simultaneously triggers the configured shell script to run Ansible playbook to set up a new webserver and add it to the load- balancing server farm.</w:t>
      </w:r>
    </w:p>
    <w:p w14:paraId="524F5B55"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96FB767" w14:textId="77777777" w:rsidR="005833E1" w:rsidRPr="006D3E9A" w:rsidRDefault="005833E1">
      <w:pPr>
        <w:pStyle w:val="a3"/>
        <w:spacing w:before="124" w:after="1"/>
        <w:rPr>
          <w:rFonts w:eastAsia="標楷體"/>
          <w:sz w:val="20"/>
        </w:rPr>
      </w:pPr>
    </w:p>
    <w:p w14:paraId="5DDBB6FE" w14:textId="7242A4C7" w:rsidR="005833E1" w:rsidRPr="006D3E9A" w:rsidRDefault="00B962C7">
      <w:pPr>
        <w:pStyle w:val="a3"/>
        <w:ind w:left="1445"/>
        <w:rPr>
          <w:rFonts w:eastAsia="標楷體"/>
          <w:sz w:val="20"/>
        </w:rPr>
      </w:pPr>
      <w:r w:rsidRPr="006D3E9A">
        <w:rPr>
          <w:rFonts w:eastAsia="標楷體"/>
          <w:noProof/>
        </w:rPr>
        <w:drawing>
          <wp:anchor distT="0" distB="0" distL="0" distR="0" simplePos="0" relativeHeight="251661312" behindDoc="0" locked="0" layoutInCell="1" allowOverlap="1" wp14:anchorId="25D937B9" wp14:editId="1EC1FF86">
            <wp:simplePos x="0" y="0"/>
            <wp:positionH relativeFrom="page">
              <wp:posOffset>309875</wp:posOffset>
            </wp:positionH>
            <wp:positionV relativeFrom="paragraph">
              <wp:posOffset>1013461</wp:posOffset>
            </wp:positionV>
            <wp:extent cx="6837678" cy="6837677"/>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 cstate="print"/>
                    <a:stretch>
                      <a:fillRect/>
                    </a:stretch>
                  </pic:blipFill>
                  <pic:spPr>
                    <a:xfrm>
                      <a:off x="0" y="0"/>
                      <a:ext cx="6837678" cy="6837677"/>
                    </a:xfrm>
                    <a:prstGeom prst="rect">
                      <a:avLst/>
                    </a:prstGeom>
                  </pic:spPr>
                </pic:pic>
              </a:graphicData>
            </a:graphic>
          </wp:anchor>
        </w:drawing>
      </w:r>
      <w:commentRangeStart w:id="405"/>
      <w:commentRangeStart w:id="406"/>
      <w:r w:rsidR="00000000" w:rsidRPr="006D3E9A">
        <w:rPr>
          <w:rFonts w:eastAsia="標楷體"/>
          <w:noProof/>
          <w:sz w:val="20"/>
        </w:rPr>
        <w:drawing>
          <wp:inline distT="0" distB="0" distL="0" distR="0" wp14:anchorId="72169048" wp14:editId="66AA144A">
            <wp:extent cx="5202324" cy="2779776"/>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6" cstate="print"/>
                    <a:stretch>
                      <a:fillRect/>
                    </a:stretch>
                  </pic:blipFill>
                  <pic:spPr>
                    <a:xfrm>
                      <a:off x="0" y="0"/>
                      <a:ext cx="5202324" cy="2779776"/>
                    </a:xfrm>
                    <a:prstGeom prst="rect">
                      <a:avLst/>
                    </a:prstGeom>
                  </pic:spPr>
                </pic:pic>
              </a:graphicData>
            </a:graphic>
          </wp:inline>
        </w:drawing>
      </w:r>
      <w:commentRangeEnd w:id="405"/>
      <w:r w:rsidR="009B097C">
        <w:rPr>
          <w:rStyle w:val="a6"/>
        </w:rPr>
        <w:commentReference w:id="405"/>
      </w:r>
      <w:commentRangeEnd w:id="406"/>
      <w:r w:rsidR="009B097C">
        <w:rPr>
          <w:rStyle w:val="a6"/>
        </w:rPr>
        <w:commentReference w:id="406"/>
      </w:r>
    </w:p>
    <w:p w14:paraId="5108208A" w14:textId="77777777" w:rsidR="005833E1" w:rsidRPr="006D3E9A" w:rsidRDefault="005833E1">
      <w:pPr>
        <w:pStyle w:val="a3"/>
        <w:spacing w:before="3"/>
        <w:rPr>
          <w:rFonts w:eastAsia="標楷體"/>
        </w:rPr>
      </w:pPr>
    </w:p>
    <w:p w14:paraId="3FD5280C" w14:textId="0F16A19C" w:rsidR="005833E1" w:rsidRPr="006D3E9A" w:rsidRDefault="00D01D50">
      <w:pPr>
        <w:pStyle w:val="a3"/>
        <w:ind w:left="409" w:right="408"/>
        <w:jc w:val="center"/>
        <w:rPr>
          <w:rFonts w:eastAsia="標楷體"/>
        </w:rPr>
      </w:pPr>
      <w:ins w:id="407" w:author="190498 lily" w:date="2023-11-22T16:57:00Z">
        <w:r>
          <w:rPr>
            <w:rFonts w:eastAsia="標楷體"/>
            <w:i/>
            <w:iCs/>
          </w:rPr>
          <w:t>Figure 4.2</w:t>
        </w:r>
      </w:ins>
      <w:del w:id="408" w:author="190498 lily" w:date="2023-11-22T16:57:00Z">
        <w:r w:rsidR="00000000" w:rsidRPr="006D3E9A" w:rsidDel="00D01D50">
          <w:rPr>
            <w:rFonts w:eastAsia="標楷體"/>
          </w:rPr>
          <w:delText>Figure</w:delText>
        </w:r>
        <w:r w:rsidR="00000000" w:rsidRPr="006D3E9A" w:rsidDel="00D01D50">
          <w:rPr>
            <w:rFonts w:eastAsia="標楷體"/>
            <w:spacing w:val="-7"/>
          </w:rPr>
          <w:delText xml:space="preserve"> </w:delText>
        </w:r>
        <w:r w:rsidR="00000000" w:rsidRPr="006D3E9A" w:rsidDel="00D01D50">
          <w:rPr>
            <w:rFonts w:eastAsia="標楷體"/>
          </w:rPr>
          <w:delText>15:</w:delText>
        </w:r>
      </w:del>
      <w:r w:rsidR="00000000" w:rsidRPr="006D3E9A">
        <w:rPr>
          <w:rFonts w:eastAsia="標楷體"/>
          <w:spacing w:val="-8"/>
        </w:rPr>
        <w:t xml:space="preserve"> </w:t>
      </w:r>
      <w:r w:rsidR="00000000" w:rsidRPr="006D3E9A">
        <w:rPr>
          <w:rFonts w:eastAsia="標楷體"/>
        </w:rPr>
        <w:t>The</w:t>
      </w:r>
      <w:r w:rsidR="00000000" w:rsidRPr="006D3E9A">
        <w:rPr>
          <w:rFonts w:eastAsia="標楷體"/>
          <w:spacing w:val="-5"/>
        </w:rPr>
        <w:t xml:space="preserve"> </w:t>
      </w:r>
      <w:r w:rsidR="00000000" w:rsidRPr="006D3E9A">
        <w:rPr>
          <w:rFonts w:eastAsia="標楷體"/>
        </w:rPr>
        <w:t>State</w:t>
      </w:r>
      <w:r w:rsidR="00000000" w:rsidRPr="006D3E9A">
        <w:rPr>
          <w:rFonts w:eastAsia="標楷體"/>
          <w:spacing w:val="-4"/>
        </w:rPr>
        <w:t xml:space="preserve"> </w:t>
      </w:r>
      <w:r w:rsidR="00000000" w:rsidRPr="006D3E9A">
        <w:rPr>
          <w:rFonts w:eastAsia="標楷體"/>
        </w:rPr>
        <w:t>of</w:t>
      </w:r>
      <w:r w:rsidR="00000000" w:rsidRPr="006D3E9A">
        <w:rPr>
          <w:rFonts w:eastAsia="標楷體"/>
          <w:spacing w:val="-4"/>
        </w:rPr>
        <w:t xml:space="preserve"> </w:t>
      </w:r>
      <w:r w:rsidR="00000000" w:rsidRPr="006D3E9A">
        <w:rPr>
          <w:rFonts w:eastAsia="標楷體"/>
        </w:rPr>
        <w:t>Existing</w:t>
      </w:r>
      <w:r w:rsidR="00000000" w:rsidRPr="006D3E9A">
        <w:rPr>
          <w:rFonts w:eastAsia="標楷體"/>
          <w:spacing w:val="-8"/>
        </w:rPr>
        <w:t xml:space="preserve"> </w:t>
      </w:r>
      <w:r w:rsidR="00000000" w:rsidRPr="006D3E9A">
        <w:rPr>
          <w:rFonts w:eastAsia="標楷體"/>
        </w:rPr>
        <w:t>Webservers</w:t>
      </w:r>
      <w:r w:rsidR="00000000" w:rsidRPr="006D3E9A">
        <w:rPr>
          <w:rFonts w:eastAsia="標楷體"/>
          <w:spacing w:val="-3"/>
        </w:rPr>
        <w:t xml:space="preserve"> </w:t>
      </w:r>
      <w:r w:rsidR="00000000" w:rsidRPr="006D3E9A">
        <w:rPr>
          <w:rFonts w:eastAsia="標楷體"/>
        </w:rPr>
        <w:t>and</w:t>
      </w:r>
      <w:r w:rsidR="00000000" w:rsidRPr="006D3E9A">
        <w:rPr>
          <w:rFonts w:eastAsia="標楷體"/>
          <w:spacing w:val="-4"/>
        </w:rPr>
        <w:t xml:space="preserve"> </w:t>
      </w:r>
      <w:r w:rsidR="00000000" w:rsidRPr="006D3E9A">
        <w:rPr>
          <w:rFonts w:eastAsia="標楷體"/>
        </w:rPr>
        <w:t>the</w:t>
      </w:r>
      <w:r w:rsidR="00000000" w:rsidRPr="006D3E9A">
        <w:rPr>
          <w:rFonts w:eastAsia="標楷體"/>
          <w:spacing w:val="-4"/>
        </w:rPr>
        <w:t xml:space="preserve"> </w:t>
      </w:r>
      <w:r w:rsidR="00000000" w:rsidRPr="006D3E9A">
        <w:rPr>
          <w:rFonts w:eastAsia="標楷體"/>
        </w:rPr>
        <w:t>Load-</w:t>
      </w:r>
      <w:r w:rsidR="00000000" w:rsidRPr="006D3E9A">
        <w:rPr>
          <w:rFonts w:eastAsia="標楷體"/>
          <w:spacing w:val="-2"/>
        </w:rPr>
        <w:t>balancer</w:t>
      </w:r>
    </w:p>
    <w:p w14:paraId="6F6E2CFF" w14:textId="77777777" w:rsidR="005833E1" w:rsidRPr="006D3E9A" w:rsidRDefault="005833E1">
      <w:pPr>
        <w:pStyle w:val="a3"/>
        <w:rPr>
          <w:rFonts w:eastAsia="標楷體"/>
        </w:rPr>
      </w:pPr>
    </w:p>
    <w:p w14:paraId="70C12E44" w14:textId="77777777" w:rsidR="005833E1" w:rsidRPr="006D3E9A" w:rsidRDefault="005833E1">
      <w:pPr>
        <w:pStyle w:val="a3"/>
        <w:spacing w:before="272"/>
        <w:rPr>
          <w:rFonts w:eastAsia="標楷體"/>
        </w:rPr>
      </w:pPr>
    </w:p>
    <w:p w14:paraId="3E18DBD1" w14:textId="77777777" w:rsidR="005833E1" w:rsidRPr="006D3E9A" w:rsidRDefault="00000000">
      <w:pPr>
        <w:pStyle w:val="3"/>
        <w:numPr>
          <w:ilvl w:val="1"/>
          <w:numId w:val="2"/>
        </w:numPr>
        <w:tabs>
          <w:tab w:val="left" w:pos="1753"/>
        </w:tabs>
        <w:spacing w:before="1"/>
        <w:ind w:left="1753" w:hanging="418"/>
        <w:rPr>
          <w:rFonts w:eastAsia="標楷體"/>
        </w:rPr>
      </w:pPr>
      <w:bookmarkStart w:id="409" w:name="_TOC_250003"/>
      <w:r w:rsidRPr="006D3E9A">
        <w:rPr>
          <w:rFonts w:eastAsia="標楷體"/>
        </w:rPr>
        <w:t>Designed</w:t>
      </w:r>
      <w:r w:rsidRPr="006D3E9A">
        <w:rPr>
          <w:rFonts w:eastAsia="標楷體"/>
          <w:spacing w:val="-18"/>
        </w:rPr>
        <w:t xml:space="preserve"> </w:t>
      </w:r>
      <w:r w:rsidRPr="006D3E9A">
        <w:rPr>
          <w:rFonts w:eastAsia="標楷體"/>
        </w:rPr>
        <w:t>Ansible</w:t>
      </w:r>
      <w:r w:rsidRPr="006D3E9A">
        <w:rPr>
          <w:rFonts w:eastAsia="標楷體"/>
          <w:spacing w:val="-15"/>
        </w:rPr>
        <w:t xml:space="preserve"> </w:t>
      </w:r>
      <w:bookmarkEnd w:id="409"/>
      <w:r w:rsidRPr="006D3E9A">
        <w:rPr>
          <w:rFonts w:eastAsia="標楷體"/>
          <w:spacing w:val="-2"/>
        </w:rPr>
        <w:t>Playbook</w:t>
      </w:r>
    </w:p>
    <w:p w14:paraId="5AB5B72B" w14:textId="77777777" w:rsidR="005833E1" w:rsidRPr="006D3E9A" w:rsidRDefault="005833E1">
      <w:pPr>
        <w:pStyle w:val="a3"/>
        <w:spacing w:before="65"/>
        <w:rPr>
          <w:rFonts w:eastAsia="標楷體"/>
          <w:b/>
          <w:sz w:val="28"/>
        </w:rPr>
      </w:pPr>
    </w:p>
    <w:p w14:paraId="0840C91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present paper designs an Ansible playbook to quickly setup and configure </w:t>
      </w:r>
      <w:proofErr w:type="spellStart"/>
      <w:r w:rsidRPr="006D3E9A">
        <w:rPr>
          <w:rFonts w:eastAsia="標楷體"/>
        </w:rPr>
        <w:t>DApp</w:t>
      </w:r>
      <w:proofErr w:type="spellEnd"/>
      <w:r w:rsidRPr="006D3E9A">
        <w:rPr>
          <w:rFonts w:eastAsia="標楷體"/>
        </w:rPr>
        <w:t xml:space="preserve"> user interface servers and set up a webserver. Another Ansible playbook is also designed</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install</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configure</w:t>
      </w:r>
      <w:r w:rsidRPr="006D3E9A">
        <w:rPr>
          <w:rFonts w:eastAsia="標楷體"/>
          <w:spacing w:val="-4"/>
        </w:rPr>
        <w:t xml:space="preserve"> </w:t>
      </w:r>
      <w:r w:rsidRPr="006D3E9A">
        <w:rPr>
          <w:rFonts w:eastAsia="標楷體"/>
        </w:rPr>
        <w:t>Zabbix</w:t>
      </w:r>
      <w:r w:rsidRPr="006D3E9A">
        <w:rPr>
          <w:rFonts w:eastAsia="標楷體"/>
          <w:spacing w:val="-4"/>
        </w:rPr>
        <w:t xml:space="preserve"> </w:t>
      </w:r>
      <w:r w:rsidRPr="006D3E9A">
        <w:rPr>
          <w:rFonts w:eastAsia="標楷體"/>
        </w:rPr>
        <w:t>agent</w:t>
      </w:r>
      <w:r w:rsidRPr="006D3E9A">
        <w:rPr>
          <w:rFonts w:eastAsia="標楷體"/>
          <w:spacing w:val="-4"/>
        </w:rPr>
        <w:t xml:space="preserve"> </w:t>
      </w:r>
      <w:r w:rsidRPr="006D3E9A">
        <w:rPr>
          <w:rFonts w:eastAsia="標楷體"/>
        </w:rPr>
        <w:t>on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combination</w:t>
      </w:r>
      <w:r w:rsidRPr="006D3E9A">
        <w:rPr>
          <w:rFonts w:eastAsia="標楷體"/>
          <w:spacing w:val="-4"/>
        </w:rPr>
        <w:t xml:space="preserve"> </w:t>
      </w:r>
      <w:r w:rsidRPr="006D3E9A">
        <w:rPr>
          <w:rFonts w:eastAsia="標楷體"/>
        </w:rPr>
        <w:t>of two,</w:t>
      </w:r>
      <w:r w:rsidRPr="006D3E9A">
        <w:rPr>
          <w:rFonts w:eastAsia="標楷體"/>
          <w:spacing w:val="-3"/>
        </w:rPr>
        <w:t xml:space="preserve"> </w:t>
      </w:r>
      <w:r w:rsidRPr="006D3E9A">
        <w:rPr>
          <w:rFonts w:eastAsia="標楷體"/>
        </w:rPr>
        <w:t>users</w:t>
      </w:r>
      <w:r w:rsidRPr="006D3E9A">
        <w:rPr>
          <w:rFonts w:eastAsia="標楷體"/>
          <w:spacing w:val="-3"/>
        </w:rPr>
        <w:t xml:space="preserve"> </w:t>
      </w:r>
      <w:r w:rsidRPr="006D3E9A">
        <w:rPr>
          <w:rFonts w:eastAsia="標楷體"/>
        </w:rPr>
        <w:t>can</w:t>
      </w:r>
      <w:r w:rsidRPr="006D3E9A">
        <w:rPr>
          <w:rFonts w:eastAsia="標楷體"/>
          <w:spacing w:val="-3"/>
        </w:rPr>
        <w:t xml:space="preserve"> </w:t>
      </w:r>
      <w:r w:rsidRPr="006D3E9A">
        <w:rPr>
          <w:rFonts w:eastAsia="標楷體"/>
        </w:rPr>
        <w:t>easily</w:t>
      </w:r>
      <w:r w:rsidRPr="006D3E9A">
        <w:rPr>
          <w:rFonts w:eastAsia="標楷體"/>
          <w:spacing w:val="-3"/>
        </w:rPr>
        <w:t xml:space="preserve"> </w:t>
      </w:r>
      <w:r w:rsidRPr="006D3E9A">
        <w:rPr>
          <w:rFonts w:eastAsia="標楷體"/>
        </w:rPr>
        <w:t>setup</w:t>
      </w:r>
      <w:r w:rsidRPr="006D3E9A">
        <w:rPr>
          <w:rFonts w:eastAsia="標楷體"/>
          <w:spacing w:val="-3"/>
        </w:rPr>
        <w:t xml:space="preserve"> </w:t>
      </w:r>
      <w:r w:rsidRPr="006D3E9A">
        <w:rPr>
          <w:rFonts w:eastAsia="標楷體"/>
        </w:rPr>
        <w:t>and</w:t>
      </w:r>
      <w:r w:rsidRPr="006D3E9A">
        <w:rPr>
          <w:rFonts w:eastAsia="標楷體"/>
          <w:spacing w:val="-3"/>
        </w:rPr>
        <w:t xml:space="preserve"> </w:t>
      </w:r>
      <w:r w:rsidRPr="006D3E9A">
        <w:rPr>
          <w:rFonts w:eastAsia="標楷體"/>
        </w:rPr>
        <w:t>add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new</w:t>
      </w:r>
      <w:r w:rsidRPr="006D3E9A">
        <w:rPr>
          <w:rFonts w:eastAsia="標楷體"/>
          <w:spacing w:val="-3"/>
        </w:rPr>
        <w:t xml:space="preserve"> </w:t>
      </w:r>
      <w:r w:rsidRPr="006D3E9A">
        <w:rPr>
          <w:rFonts w:eastAsia="標楷體"/>
        </w:rPr>
        <w:t>machine</w:t>
      </w:r>
      <w:r w:rsidRPr="006D3E9A">
        <w:rPr>
          <w:rFonts w:eastAsia="標楷體"/>
          <w:spacing w:val="-3"/>
        </w:rPr>
        <w:t xml:space="preserve"> </w:t>
      </w:r>
      <w:r w:rsidRPr="006D3E9A">
        <w:rPr>
          <w:rFonts w:eastAsia="標楷體"/>
        </w:rPr>
        <w:t>into</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load-balancing</w:t>
      </w:r>
      <w:r w:rsidRPr="006D3E9A">
        <w:rPr>
          <w:rFonts w:eastAsia="標楷體"/>
          <w:spacing w:val="-3"/>
        </w:rPr>
        <w:t xml:space="preserve"> </w:t>
      </w:r>
      <w:r w:rsidRPr="006D3E9A">
        <w:rPr>
          <w:rFonts w:eastAsia="標楷體"/>
        </w:rPr>
        <w:t>server</w:t>
      </w:r>
      <w:r w:rsidRPr="006D3E9A">
        <w:rPr>
          <w:rFonts w:eastAsia="標楷體"/>
          <w:spacing w:val="-3"/>
        </w:rPr>
        <w:t xml:space="preserve"> </w:t>
      </w:r>
      <w:r w:rsidRPr="006D3E9A">
        <w:rPr>
          <w:rFonts w:eastAsia="標楷體"/>
        </w:rPr>
        <w:t>farm and add it on to the Zabbix monitoring server for future monitoring.</w:t>
      </w:r>
    </w:p>
    <w:p w14:paraId="386F0A03" w14:textId="77777777" w:rsidR="005833E1" w:rsidRPr="006D3E9A" w:rsidRDefault="005833E1">
      <w:pPr>
        <w:pStyle w:val="a3"/>
        <w:rPr>
          <w:rFonts w:eastAsia="標楷體"/>
        </w:rPr>
      </w:pPr>
    </w:p>
    <w:p w14:paraId="16DFF7B3" w14:textId="77777777" w:rsidR="005833E1" w:rsidRPr="006D3E9A" w:rsidRDefault="005833E1">
      <w:pPr>
        <w:pStyle w:val="a3"/>
        <w:rPr>
          <w:rFonts w:eastAsia="標楷體"/>
        </w:rPr>
      </w:pPr>
    </w:p>
    <w:p w14:paraId="292E4301"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Structure</w:t>
      </w:r>
      <w:r w:rsidRPr="006D3E9A">
        <w:rPr>
          <w:rFonts w:eastAsia="標楷體"/>
          <w:spacing w:val="-4"/>
          <w:sz w:val="24"/>
        </w:rPr>
        <w:t xml:space="preserve"> </w:t>
      </w:r>
      <w:r w:rsidRPr="006D3E9A">
        <w:rPr>
          <w:rFonts w:eastAsia="標楷體"/>
          <w:sz w:val="24"/>
        </w:rPr>
        <w:t>of</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Designed</w:t>
      </w:r>
      <w:r w:rsidRPr="006D3E9A">
        <w:rPr>
          <w:rFonts w:eastAsia="標楷體"/>
          <w:spacing w:val="-1"/>
          <w:sz w:val="24"/>
        </w:rPr>
        <w:t xml:space="preserve"> </w:t>
      </w:r>
      <w:r w:rsidRPr="006D3E9A">
        <w:rPr>
          <w:rFonts w:eastAsia="標楷體"/>
          <w:sz w:val="24"/>
        </w:rPr>
        <w:t>Ansible</w:t>
      </w:r>
      <w:r w:rsidRPr="006D3E9A">
        <w:rPr>
          <w:rFonts w:eastAsia="標楷體"/>
          <w:spacing w:val="-2"/>
          <w:sz w:val="24"/>
        </w:rPr>
        <w:t xml:space="preserve"> Playbook</w:t>
      </w:r>
    </w:p>
    <w:p w14:paraId="6ECD40F2" w14:textId="77777777" w:rsidR="005833E1" w:rsidRPr="006D3E9A" w:rsidRDefault="005833E1">
      <w:pPr>
        <w:pStyle w:val="a3"/>
        <w:rPr>
          <w:rFonts w:eastAsia="標楷體"/>
        </w:rPr>
      </w:pPr>
    </w:p>
    <w:p w14:paraId="53417DF9" w14:textId="5D07F91C" w:rsidR="005833E1" w:rsidRPr="006D3E9A" w:rsidRDefault="00000000">
      <w:pPr>
        <w:pStyle w:val="a3"/>
        <w:spacing w:line="480" w:lineRule="auto"/>
        <w:ind w:left="1335" w:right="1277" w:firstLine="482"/>
        <w:jc w:val="both"/>
        <w:rPr>
          <w:rFonts w:eastAsia="標楷體"/>
        </w:rPr>
      </w:pPr>
      <w:r w:rsidRPr="006D3E9A">
        <w:rPr>
          <w:rFonts w:eastAsia="標楷體"/>
        </w:rPr>
        <w:t xml:space="preserve">The structure of the designed Ansible playbook is shown as </w:t>
      </w:r>
      <w:ins w:id="410" w:author="190498 lily" w:date="2023-11-22T20:22:00Z">
        <w:r w:rsidR="00B962C7">
          <w:rPr>
            <w:rFonts w:eastAsia="標楷體"/>
            <w:i/>
            <w:iCs/>
          </w:rPr>
          <w:t>F</w:t>
        </w:r>
        <w:r w:rsidR="00B962C7">
          <w:rPr>
            <w:rFonts w:eastAsia="標楷體" w:hint="eastAsia"/>
            <w:i/>
            <w:iCs/>
            <w:lang w:eastAsia="zh-TW"/>
          </w:rPr>
          <w:t>i</w:t>
        </w:r>
        <w:r w:rsidR="00B962C7">
          <w:rPr>
            <w:rFonts w:eastAsia="標楷體"/>
            <w:i/>
            <w:iCs/>
            <w:lang w:eastAsia="zh-TW"/>
          </w:rPr>
          <w:t xml:space="preserve">gure </w:t>
        </w:r>
      </w:ins>
      <w:ins w:id="411" w:author="190498 lily" w:date="2023-11-22T20:23:00Z">
        <w:r w:rsidR="00B962C7">
          <w:rPr>
            <w:rFonts w:eastAsia="標楷體"/>
            <w:i/>
            <w:iCs/>
            <w:lang w:eastAsia="zh-TW"/>
          </w:rPr>
          <w:t>4.5</w:t>
        </w:r>
      </w:ins>
      <w:del w:id="412" w:author="190498 lily" w:date="2023-11-22T20:23:00Z">
        <w:r w:rsidRPr="006D3E9A" w:rsidDel="00B962C7">
          <w:rPr>
            <w:rFonts w:eastAsia="標楷體"/>
          </w:rPr>
          <w:delText>figure 18</w:delText>
        </w:r>
      </w:del>
      <w:r w:rsidRPr="006D3E9A">
        <w:rPr>
          <w:rFonts w:eastAsia="標楷體"/>
        </w:rPr>
        <w:t>. The specified configurations of running the Ansible playbook is stated in the “</w:t>
      </w:r>
      <w:proofErr w:type="spellStart"/>
      <w:r w:rsidRPr="006D3E9A">
        <w:rPr>
          <w:rFonts w:eastAsia="標楷體"/>
        </w:rPr>
        <w:t>ansible.cfg</w:t>
      </w:r>
      <w:proofErr w:type="spellEnd"/>
      <w:r w:rsidRPr="006D3E9A">
        <w:rPr>
          <w:rFonts w:eastAsia="標楷體"/>
        </w:rPr>
        <w:t>” file.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file</w:t>
      </w:r>
      <w:r w:rsidRPr="006D3E9A">
        <w:rPr>
          <w:rFonts w:eastAsia="標楷體"/>
          <w:spacing w:val="-15"/>
        </w:rPr>
        <w:t xml:space="preserve"> </w:t>
      </w:r>
      <w:r w:rsidRPr="006D3E9A">
        <w:rPr>
          <w:rFonts w:eastAsia="標楷體"/>
        </w:rPr>
        <w:t>specifies</w:t>
      </w:r>
      <w:r w:rsidRPr="006D3E9A">
        <w:rPr>
          <w:rFonts w:eastAsia="標楷體"/>
          <w:spacing w:val="-15"/>
        </w:rPr>
        <w:t xml:space="preserve"> </w:t>
      </w:r>
      <w:r w:rsidRPr="006D3E9A">
        <w:rPr>
          <w:rFonts w:eastAsia="標楷體"/>
        </w:rPr>
        <w:t>everything</w:t>
      </w:r>
      <w:r w:rsidRPr="006D3E9A">
        <w:rPr>
          <w:rFonts w:eastAsia="標楷體"/>
          <w:spacing w:val="-15"/>
        </w:rPr>
        <w:t xml:space="preserve"> </w:t>
      </w:r>
      <w:r w:rsidRPr="006D3E9A">
        <w:rPr>
          <w:rFonts w:eastAsia="標楷體"/>
        </w:rPr>
        <w:t>relevant</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Ansible</w:t>
      </w:r>
      <w:r w:rsidRPr="006D3E9A">
        <w:rPr>
          <w:rFonts w:eastAsia="標楷體"/>
          <w:spacing w:val="-15"/>
        </w:rPr>
        <w:t xml:space="preserve"> </w:t>
      </w:r>
      <w:r w:rsidRPr="006D3E9A">
        <w:rPr>
          <w:rFonts w:eastAsia="標楷體"/>
        </w:rPr>
        <w:t>run,</w:t>
      </w:r>
      <w:r w:rsidRPr="006D3E9A">
        <w:rPr>
          <w:rFonts w:eastAsia="標楷體"/>
          <w:spacing w:val="-15"/>
        </w:rPr>
        <w:t xml:space="preserve"> </w:t>
      </w:r>
      <w:r w:rsidRPr="006D3E9A">
        <w:rPr>
          <w:rFonts w:eastAsia="標楷體"/>
        </w:rPr>
        <w:t>including</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remote</w:t>
      </w:r>
      <w:r w:rsidRPr="006D3E9A">
        <w:rPr>
          <w:rFonts w:eastAsia="標楷體"/>
          <w:spacing w:val="-15"/>
        </w:rPr>
        <w:t xml:space="preserve"> </w:t>
      </w:r>
      <w:r w:rsidRPr="006D3E9A">
        <w:rPr>
          <w:rFonts w:eastAsia="標楷體"/>
        </w:rPr>
        <w:t>users, privilege escalation details, and all the paths to the files.</w:t>
      </w:r>
    </w:p>
    <w:p w14:paraId="128A8F4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8A66343" w14:textId="77777777" w:rsidR="005833E1" w:rsidRPr="006D3E9A" w:rsidRDefault="005833E1">
      <w:pPr>
        <w:pStyle w:val="a3"/>
        <w:rPr>
          <w:rFonts w:eastAsia="標楷體"/>
        </w:rPr>
      </w:pPr>
    </w:p>
    <w:p w14:paraId="523AF973" w14:textId="0F172C6E" w:rsidR="005833E1" w:rsidRPr="006D3E9A" w:rsidRDefault="005833E1">
      <w:pPr>
        <w:pStyle w:val="a3"/>
        <w:rPr>
          <w:rFonts w:eastAsia="標楷體"/>
        </w:rPr>
      </w:pPr>
    </w:p>
    <w:p w14:paraId="3B809123" w14:textId="071029DE" w:rsidR="005833E1" w:rsidRPr="006D3E9A" w:rsidRDefault="00EE5453">
      <w:pPr>
        <w:pStyle w:val="a3"/>
        <w:rPr>
          <w:rFonts w:eastAsia="標楷體"/>
        </w:rPr>
      </w:pPr>
      <w:r w:rsidRPr="006D3E9A">
        <w:rPr>
          <w:rFonts w:eastAsia="標楷體"/>
          <w:noProof/>
        </w:rPr>
        <mc:AlternateContent>
          <mc:Choice Requires="wpg">
            <w:drawing>
              <wp:anchor distT="0" distB="0" distL="0" distR="0" simplePos="0" relativeHeight="251657216" behindDoc="0" locked="0" layoutInCell="1" allowOverlap="1" wp14:anchorId="175312C2" wp14:editId="36ED4986">
                <wp:simplePos x="0" y="0"/>
                <wp:positionH relativeFrom="page">
                  <wp:posOffset>325034</wp:posOffset>
                </wp:positionH>
                <wp:positionV relativeFrom="paragraph">
                  <wp:posOffset>109015</wp:posOffset>
                </wp:positionV>
                <wp:extent cx="6837680" cy="7851775"/>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18" name="Image 118"/>
                          <pic:cNvPicPr/>
                        </pic:nvPicPr>
                        <pic:blipFill>
                          <a:blip r:embed="rId77" cstate="print"/>
                          <a:stretch>
                            <a:fillRect/>
                          </a:stretch>
                        </pic:blipFill>
                        <pic:spPr>
                          <a:xfrm>
                            <a:off x="878443" y="0"/>
                            <a:ext cx="5075185" cy="2679700"/>
                          </a:xfrm>
                          <a:prstGeom prst="rect">
                            <a:avLst/>
                          </a:prstGeom>
                        </pic:spPr>
                      </pic:pic>
                      <pic:pic xmlns:pic="http://schemas.openxmlformats.org/drawingml/2006/picture">
                        <pic:nvPicPr>
                          <pic:cNvPr id="119" name="Image 119"/>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4AC62CDC" id="Group 117" o:spid="_x0000_s1026" style="position:absolute;margin-left:25.6pt;margin-top:8.6pt;width:538.4pt;height:618.25pt;z-index:251657216;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&#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78dOxYAAAAAGORvPYtd&#10;hRE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">
                <v:shape id="Image 118" o:spid="_x0000_s1027" type="#_x0000_t75" style="position:absolute;left:8784;width:50752;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">
                  <v:imagedata r:id="rId78" o:title=""/>
                </v:shape>
                <v:shape id="Image 119"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">
                  <v:imagedata r:id="rId37" o:title=""/>
                </v:shape>
                <w10:wrap anchorx="page"/>
              </v:group>
            </w:pict>
          </mc:Fallback>
        </mc:AlternateContent>
      </w:r>
    </w:p>
    <w:p w14:paraId="4E4CB5D2" w14:textId="77777777" w:rsidR="005833E1" w:rsidRPr="006D3E9A" w:rsidRDefault="005833E1">
      <w:pPr>
        <w:pStyle w:val="a3"/>
        <w:rPr>
          <w:rFonts w:eastAsia="標楷體"/>
        </w:rPr>
      </w:pPr>
    </w:p>
    <w:p w14:paraId="6FE8056A" w14:textId="77777777" w:rsidR="005833E1" w:rsidRPr="006D3E9A" w:rsidRDefault="005833E1">
      <w:pPr>
        <w:pStyle w:val="a3"/>
        <w:rPr>
          <w:rFonts w:eastAsia="標楷體"/>
        </w:rPr>
      </w:pPr>
    </w:p>
    <w:p w14:paraId="3324A254" w14:textId="77777777" w:rsidR="005833E1" w:rsidRPr="006D3E9A" w:rsidRDefault="005833E1">
      <w:pPr>
        <w:pStyle w:val="a3"/>
        <w:rPr>
          <w:rFonts w:eastAsia="標楷體"/>
        </w:rPr>
      </w:pPr>
    </w:p>
    <w:p w14:paraId="1F743CDF" w14:textId="77777777" w:rsidR="005833E1" w:rsidRPr="006D3E9A" w:rsidRDefault="005833E1">
      <w:pPr>
        <w:pStyle w:val="a3"/>
        <w:rPr>
          <w:rFonts w:eastAsia="標楷體"/>
        </w:rPr>
      </w:pPr>
    </w:p>
    <w:p w14:paraId="494FEE02" w14:textId="77777777" w:rsidR="005833E1" w:rsidRPr="006D3E9A" w:rsidRDefault="005833E1">
      <w:pPr>
        <w:pStyle w:val="a3"/>
        <w:rPr>
          <w:rFonts w:eastAsia="標楷體"/>
        </w:rPr>
      </w:pPr>
    </w:p>
    <w:p w14:paraId="1A6AA902" w14:textId="77777777" w:rsidR="005833E1" w:rsidRPr="006D3E9A" w:rsidRDefault="005833E1">
      <w:pPr>
        <w:pStyle w:val="a3"/>
        <w:rPr>
          <w:rFonts w:eastAsia="標楷體"/>
        </w:rPr>
      </w:pPr>
    </w:p>
    <w:p w14:paraId="08E262E2" w14:textId="77777777" w:rsidR="005833E1" w:rsidRPr="006D3E9A" w:rsidRDefault="005833E1">
      <w:pPr>
        <w:pStyle w:val="a3"/>
        <w:rPr>
          <w:rFonts w:eastAsia="標楷體"/>
        </w:rPr>
      </w:pPr>
    </w:p>
    <w:p w14:paraId="6FF83192" w14:textId="77777777" w:rsidR="005833E1" w:rsidRPr="006D3E9A" w:rsidRDefault="005833E1">
      <w:pPr>
        <w:pStyle w:val="a3"/>
        <w:rPr>
          <w:rFonts w:eastAsia="標楷體"/>
        </w:rPr>
      </w:pPr>
    </w:p>
    <w:p w14:paraId="1F929418" w14:textId="77777777" w:rsidR="005833E1" w:rsidRPr="006D3E9A" w:rsidRDefault="005833E1">
      <w:pPr>
        <w:pStyle w:val="a3"/>
        <w:rPr>
          <w:rFonts w:eastAsia="標楷體"/>
        </w:rPr>
      </w:pPr>
    </w:p>
    <w:p w14:paraId="55481F7B" w14:textId="77777777" w:rsidR="005833E1" w:rsidRPr="006D3E9A" w:rsidRDefault="005833E1">
      <w:pPr>
        <w:pStyle w:val="a3"/>
        <w:rPr>
          <w:rFonts w:eastAsia="標楷體"/>
        </w:rPr>
      </w:pPr>
    </w:p>
    <w:p w14:paraId="4AEC8574" w14:textId="77777777" w:rsidR="005833E1" w:rsidRPr="006D3E9A" w:rsidRDefault="005833E1">
      <w:pPr>
        <w:pStyle w:val="a3"/>
        <w:rPr>
          <w:rFonts w:eastAsia="標楷體"/>
        </w:rPr>
      </w:pPr>
    </w:p>
    <w:p w14:paraId="6EC88FD3" w14:textId="77777777" w:rsidR="005833E1" w:rsidRPr="006D3E9A" w:rsidRDefault="005833E1">
      <w:pPr>
        <w:pStyle w:val="a3"/>
        <w:rPr>
          <w:rFonts w:eastAsia="標楷體"/>
        </w:rPr>
      </w:pPr>
    </w:p>
    <w:p w14:paraId="1F4285F2" w14:textId="77777777" w:rsidR="005833E1" w:rsidRPr="006D3E9A" w:rsidRDefault="005833E1">
      <w:pPr>
        <w:pStyle w:val="a3"/>
        <w:rPr>
          <w:rFonts w:eastAsia="標楷體"/>
        </w:rPr>
      </w:pPr>
    </w:p>
    <w:p w14:paraId="561944CB" w14:textId="77777777" w:rsidR="005833E1" w:rsidRPr="006D3E9A" w:rsidRDefault="005833E1">
      <w:pPr>
        <w:pStyle w:val="a3"/>
        <w:spacing w:before="162"/>
        <w:rPr>
          <w:rFonts w:eastAsia="標楷體"/>
        </w:rPr>
      </w:pPr>
    </w:p>
    <w:p w14:paraId="2270FC36" w14:textId="2E8A6768" w:rsidR="005833E1" w:rsidRPr="006D3E9A" w:rsidRDefault="009B097C">
      <w:pPr>
        <w:pStyle w:val="a3"/>
        <w:ind w:left="409" w:right="408"/>
        <w:jc w:val="center"/>
        <w:rPr>
          <w:rFonts w:eastAsia="標楷體"/>
        </w:rPr>
      </w:pPr>
      <w:ins w:id="413" w:author="190498 lily" w:date="2023-11-22T17:07:00Z">
        <w:r>
          <w:rPr>
            <w:rFonts w:eastAsia="標楷體" w:hint="eastAsia"/>
            <w:i/>
            <w:iCs/>
            <w:lang w:eastAsia="zh-TW"/>
          </w:rPr>
          <w:t>F</w:t>
        </w:r>
        <w:r>
          <w:rPr>
            <w:rFonts w:eastAsia="標楷體"/>
            <w:i/>
            <w:iCs/>
          </w:rPr>
          <w:t xml:space="preserve">igure </w:t>
        </w:r>
      </w:ins>
      <w:del w:id="414" w:author="190498 lily" w:date="2023-11-22T17:07:00Z">
        <w:r w:rsidRPr="006D3E9A" w:rsidDel="009B097C">
          <w:rPr>
            <w:rFonts w:eastAsia="標楷體"/>
          </w:rPr>
          <w:delText>Figure</w:delText>
        </w:r>
        <w:r w:rsidRPr="006D3E9A" w:rsidDel="009B097C">
          <w:rPr>
            <w:rFonts w:eastAsia="標楷體"/>
            <w:spacing w:val="-3"/>
          </w:rPr>
          <w:delText xml:space="preserve"> </w:delText>
        </w:r>
        <w:r w:rsidRPr="006D3E9A" w:rsidDel="009B097C">
          <w:rPr>
            <w:rFonts w:eastAsia="標楷體"/>
          </w:rPr>
          <w:delText>1</w:delText>
        </w:r>
        <w:r w:rsidRPr="00EE5453" w:rsidDel="009B097C">
          <w:rPr>
            <w:rFonts w:eastAsia="標楷體"/>
            <w:i/>
            <w:iCs/>
            <w:rPrChange w:id="415" w:author="190498 lily" w:date="2023-11-22T20:09:00Z">
              <w:rPr>
                <w:rFonts w:eastAsia="標楷體"/>
              </w:rPr>
            </w:rPrChange>
          </w:rPr>
          <w:delText>6</w:delText>
        </w:r>
      </w:del>
      <w:ins w:id="416" w:author="190498 lily" w:date="2023-11-22T17:07:00Z">
        <w:r w:rsidRPr="00EE5453">
          <w:rPr>
            <w:rFonts w:eastAsia="標楷體"/>
            <w:i/>
            <w:iCs/>
            <w:rPrChange w:id="417" w:author="190498 lily" w:date="2023-11-22T20:09:00Z">
              <w:rPr>
                <w:rFonts w:eastAsia="標楷體"/>
              </w:rPr>
            </w:rPrChange>
          </w:rPr>
          <w:t>4.3</w:t>
        </w:r>
      </w:ins>
      <w:del w:id="418" w:author="190498 lily" w:date="2023-11-22T17:07:00Z">
        <w:r w:rsidRPr="00EE5453" w:rsidDel="009B097C">
          <w:rPr>
            <w:rFonts w:eastAsia="標楷體"/>
            <w:i/>
            <w:iCs/>
            <w:rPrChange w:id="419" w:author="190498 lily" w:date="2023-11-22T20:09:00Z">
              <w:rPr>
                <w:rFonts w:eastAsia="標楷體"/>
              </w:rPr>
            </w:rPrChange>
          </w:rPr>
          <w:delText>:</w:delText>
        </w:r>
        <w:r w:rsidRPr="00EE5453" w:rsidDel="009B097C">
          <w:rPr>
            <w:rFonts w:eastAsia="標楷體"/>
            <w:i/>
            <w:iCs/>
            <w:spacing w:val="-6"/>
            <w:rPrChange w:id="420" w:author="190498 lily" w:date="2023-11-22T20:09:00Z">
              <w:rPr>
                <w:rFonts w:eastAsia="標楷體"/>
                <w:spacing w:val="-6"/>
              </w:rPr>
            </w:rPrChange>
          </w:rPr>
          <w:delText xml:space="preserve"> </w:delText>
        </w:r>
      </w:del>
      <w:ins w:id="421" w:author="190498 lily" w:date="2023-11-22T17:07:00Z">
        <w:r w:rsidRPr="00EE5453">
          <w:rPr>
            <w:rFonts w:eastAsia="標楷體"/>
            <w:i/>
            <w:iCs/>
            <w:spacing w:val="-6"/>
            <w:rPrChange w:id="422" w:author="190498 lily" w:date="2023-11-22T20:09:00Z">
              <w:rPr>
                <w:rFonts w:eastAsia="標楷體"/>
                <w:spacing w:val="-6"/>
              </w:rPr>
            </w:rPrChange>
          </w:rPr>
          <w:t xml:space="preserve"> </w:t>
        </w:r>
      </w:ins>
      <w:r w:rsidRPr="006D3E9A">
        <w:rPr>
          <w:rFonts w:eastAsia="標楷體"/>
        </w:rPr>
        <w:t>The</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Configuration</w:t>
      </w:r>
      <w:r w:rsidRPr="006D3E9A">
        <w:rPr>
          <w:rFonts w:eastAsia="標楷體"/>
          <w:spacing w:val="-1"/>
        </w:rPr>
        <w:t xml:space="preserve"> </w:t>
      </w:r>
      <w:r w:rsidRPr="006D3E9A">
        <w:rPr>
          <w:rFonts w:eastAsia="標楷體"/>
          <w:spacing w:val="-4"/>
        </w:rPr>
        <w:t>File</w:t>
      </w:r>
    </w:p>
    <w:p w14:paraId="63885CA3" w14:textId="77777777" w:rsidR="005833E1" w:rsidRPr="006D3E9A" w:rsidRDefault="005833E1">
      <w:pPr>
        <w:pStyle w:val="a3"/>
        <w:rPr>
          <w:rFonts w:eastAsia="標楷體"/>
        </w:rPr>
      </w:pPr>
    </w:p>
    <w:p w14:paraId="0156BBD3" w14:textId="77777777" w:rsidR="005833E1" w:rsidRPr="006D3E9A" w:rsidRDefault="005833E1">
      <w:pPr>
        <w:pStyle w:val="a3"/>
        <w:rPr>
          <w:rFonts w:eastAsia="標楷體"/>
        </w:rPr>
      </w:pPr>
    </w:p>
    <w:p w14:paraId="777042A0" w14:textId="77777777" w:rsidR="005833E1" w:rsidRPr="006D3E9A" w:rsidRDefault="005833E1">
      <w:pPr>
        <w:pStyle w:val="a3"/>
        <w:rPr>
          <w:rFonts w:eastAsia="標楷體"/>
        </w:rPr>
      </w:pPr>
    </w:p>
    <w:p w14:paraId="28B8DE1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9"/>
        </w:rPr>
        <w:t xml:space="preserve"> </w:t>
      </w:r>
      <w:r w:rsidRPr="006D3E9A">
        <w:rPr>
          <w:rFonts w:eastAsia="標楷體"/>
        </w:rPr>
        <w:t>files</w:t>
      </w:r>
      <w:r w:rsidRPr="006D3E9A">
        <w:rPr>
          <w:rFonts w:eastAsia="標楷體"/>
          <w:spacing w:val="-9"/>
        </w:rPr>
        <w:t xml:space="preserve"> </w:t>
      </w:r>
      <w:r w:rsidRPr="006D3E9A">
        <w:rPr>
          <w:rFonts w:eastAsia="標楷體"/>
        </w:rPr>
        <w:t>“</w:t>
      </w:r>
      <w:proofErr w:type="spellStart"/>
      <w:r w:rsidRPr="006D3E9A">
        <w:rPr>
          <w:rFonts w:eastAsia="標楷體"/>
        </w:rPr>
        <w:t>installZabbixAgent.yml</w:t>
      </w:r>
      <w:proofErr w:type="spellEnd"/>
      <w:r w:rsidRPr="006D3E9A">
        <w:rPr>
          <w:rFonts w:eastAsia="標楷體"/>
        </w:rPr>
        <w:t>”</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w:t>
      </w:r>
      <w:proofErr w:type="spellStart"/>
      <w:r w:rsidRPr="006D3E9A">
        <w:rPr>
          <w:rFonts w:eastAsia="標楷體"/>
        </w:rPr>
        <w:t>prepHAproxyAndWebservers.yml</w:t>
      </w:r>
      <w:proofErr w:type="spellEnd"/>
      <w:r w:rsidRPr="006D3E9A">
        <w:rPr>
          <w:rFonts w:eastAsia="標楷體"/>
        </w:rPr>
        <w:t>”</w:t>
      </w:r>
      <w:r w:rsidRPr="006D3E9A">
        <w:rPr>
          <w:rFonts w:eastAsia="標楷體"/>
          <w:spacing w:val="-9"/>
        </w:rPr>
        <w:t xml:space="preserve"> </w:t>
      </w:r>
      <w:r w:rsidRPr="006D3E9A">
        <w:rPr>
          <w:rFonts w:eastAsia="標楷體"/>
        </w:rPr>
        <w:t>will be explained later in this chapter. The “newWebserver.sh” file is executed by Zabbix server when any of the SLOs on either of the existed webservers is reached during the evaluation period. The shell script first writes the information of a new machine (such as:</w:t>
      </w:r>
      <w:r w:rsidRPr="006D3E9A">
        <w:rPr>
          <w:rFonts w:eastAsia="標楷體"/>
          <w:spacing w:val="-5"/>
        </w:rPr>
        <w:t xml:space="preserve"> </w:t>
      </w:r>
      <w:r w:rsidRPr="006D3E9A">
        <w:rPr>
          <w:rFonts w:eastAsia="標楷體"/>
        </w:rPr>
        <w:t>hostname,</w:t>
      </w:r>
      <w:r w:rsidRPr="006D3E9A">
        <w:rPr>
          <w:rFonts w:eastAsia="標楷體"/>
          <w:spacing w:val="-5"/>
        </w:rPr>
        <w:t xml:space="preserve"> </w:t>
      </w:r>
      <w:r w:rsidRPr="006D3E9A">
        <w:rPr>
          <w:rFonts w:eastAsia="標楷體"/>
        </w:rPr>
        <w:t>IP</w:t>
      </w:r>
      <w:r w:rsidRPr="006D3E9A">
        <w:rPr>
          <w:rFonts w:eastAsia="標楷體"/>
          <w:spacing w:val="-5"/>
        </w:rPr>
        <w:t xml:space="preserve"> </w:t>
      </w:r>
      <w:r w:rsidRPr="006D3E9A">
        <w:rPr>
          <w:rFonts w:eastAsia="標楷體"/>
        </w:rPr>
        <w:t>address)</w:t>
      </w:r>
      <w:r w:rsidRPr="006D3E9A">
        <w:rPr>
          <w:rFonts w:eastAsia="標楷體"/>
          <w:spacing w:val="-5"/>
        </w:rPr>
        <w:t xml:space="preserve"> </w:t>
      </w:r>
      <w:r w:rsidRPr="006D3E9A">
        <w:rPr>
          <w:rFonts w:eastAsia="標楷體"/>
        </w:rPr>
        <w:t>into</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Ansible</w:t>
      </w:r>
      <w:r w:rsidRPr="006D3E9A">
        <w:rPr>
          <w:rFonts w:eastAsia="標楷體"/>
          <w:spacing w:val="-5"/>
        </w:rPr>
        <w:t xml:space="preserve"> </w:t>
      </w:r>
      <w:r w:rsidRPr="006D3E9A">
        <w:rPr>
          <w:rFonts w:eastAsia="標楷體"/>
        </w:rPr>
        <w:t>inventory</w:t>
      </w:r>
      <w:r w:rsidRPr="006D3E9A">
        <w:rPr>
          <w:rFonts w:eastAsia="標楷體"/>
          <w:spacing w:val="-5"/>
        </w:rPr>
        <w:t xml:space="preserve"> </w:t>
      </w:r>
      <w:r w:rsidRPr="006D3E9A">
        <w:rPr>
          <w:rFonts w:eastAsia="標楷體"/>
        </w:rPr>
        <w:t>file.</w:t>
      </w:r>
      <w:r w:rsidRPr="006D3E9A">
        <w:rPr>
          <w:rFonts w:eastAsia="標楷體"/>
          <w:spacing w:val="-5"/>
        </w:rPr>
        <w:t xml:space="preserve"> </w:t>
      </w:r>
      <w:r w:rsidRPr="006D3E9A">
        <w:rPr>
          <w:rFonts w:eastAsia="標楷體"/>
        </w:rPr>
        <w:t>After</w:t>
      </w:r>
      <w:r w:rsidRPr="006D3E9A">
        <w:rPr>
          <w:rFonts w:eastAsia="標楷體"/>
          <w:spacing w:val="-5"/>
        </w:rPr>
        <w:t xml:space="preserve"> </w:t>
      </w:r>
      <w:r w:rsidRPr="006D3E9A">
        <w:rPr>
          <w:rFonts w:eastAsia="標楷體"/>
        </w:rPr>
        <w:t>that,</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script</w:t>
      </w:r>
      <w:r w:rsidRPr="006D3E9A">
        <w:rPr>
          <w:rFonts w:eastAsia="標楷體"/>
          <w:spacing w:val="-5"/>
        </w:rPr>
        <w:t xml:space="preserve"> </w:t>
      </w:r>
      <w:r w:rsidRPr="006D3E9A">
        <w:rPr>
          <w:rFonts w:eastAsia="標楷體"/>
        </w:rPr>
        <w:t>executes commands to re-run the Ansible playbooks. Because Ansible is a desired state engine as we discussed in chapter two, the run wouldn’t affect any of the existing webservers and the load-balancer, yet it will set up and configure the new machine and update the configuration file of the load-balancer to add the new machine into the server farm.</w:t>
      </w:r>
    </w:p>
    <w:p w14:paraId="572C5E23"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C243962" w14:textId="77777777" w:rsidR="005833E1" w:rsidRPr="006D3E9A" w:rsidRDefault="005833E1">
      <w:pPr>
        <w:pStyle w:val="a3"/>
        <w:spacing w:before="124" w:after="1"/>
        <w:rPr>
          <w:rFonts w:eastAsia="標楷體"/>
          <w:sz w:val="20"/>
        </w:rPr>
      </w:pPr>
    </w:p>
    <w:p w14:paraId="74BA482E" w14:textId="46E9F246" w:rsidR="005833E1" w:rsidRPr="006D3E9A" w:rsidRDefault="00EE5453">
      <w:pPr>
        <w:pStyle w:val="a3"/>
        <w:ind w:left="1697"/>
        <w:rPr>
          <w:rFonts w:eastAsia="標楷體"/>
          <w:sz w:val="20"/>
        </w:rPr>
      </w:pPr>
      <w:r w:rsidRPr="006D3E9A">
        <w:rPr>
          <w:rFonts w:eastAsia="標楷體"/>
          <w:noProof/>
        </w:rPr>
        <w:drawing>
          <wp:anchor distT="0" distB="0" distL="0" distR="0" simplePos="0" relativeHeight="251659264" behindDoc="0" locked="0" layoutInCell="1" allowOverlap="1" wp14:anchorId="643A847D" wp14:editId="26831CF5">
            <wp:simplePos x="0" y="0"/>
            <wp:positionH relativeFrom="page">
              <wp:posOffset>316865</wp:posOffset>
            </wp:positionH>
            <wp:positionV relativeFrom="paragraph">
              <wp:posOffset>215714</wp:posOffset>
            </wp:positionV>
            <wp:extent cx="6837678" cy="6837677"/>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 cstate="print"/>
                    <a:stretch>
                      <a:fillRect/>
                    </a:stretch>
                  </pic:blipFill>
                  <pic:spPr>
                    <a:xfrm>
                      <a:off x="0" y="0"/>
                      <a:ext cx="6837678" cy="6837677"/>
                    </a:xfrm>
                    <a:prstGeom prst="rect">
                      <a:avLst/>
                    </a:prstGeom>
                  </pic:spPr>
                </pic:pic>
              </a:graphicData>
            </a:graphic>
          </wp:anchor>
        </w:drawing>
      </w:r>
      <w:r w:rsidR="00000000" w:rsidRPr="006D3E9A">
        <w:rPr>
          <w:rFonts w:eastAsia="標楷體"/>
          <w:noProof/>
          <w:sz w:val="20"/>
        </w:rPr>
        <w:drawing>
          <wp:inline distT="0" distB="0" distL="0" distR="0" wp14:anchorId="3FA06F7E" wp14:editId="08E21489">
            <wp:extent cx="4814471" cy="2688336"/>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79" cstate="print"/>
                    <a:stretch>
                      <a:fillRect/>
                    </a:stretch>
                  </pic:blipFill>
                  <pic:spPr>
                    <a:xfrm>
                      <a:off x="0" y="0"/>
                      <a:ext cx="4814471" cy="2688336"/>
                    </a:xfrm>
                    <a:prstGeom prst="rect">
                      <a:avLst/>
                    </a:prstGeom>
                  </pic:spPr>
                </pic:pic>
              </a:graphicData>
            </a:graphic>
          </wp:inline>
        </w:drawing>
      </w:r>
    </w:p>
    <w:p w14:paraId="296FF5E9" w14:textId="77777777" w:rsidR="005833E1" w:rsidRPr="006D3E9A" w:rsidRDefault="005833E1">
      <w:pPr>
        <w:pStyle w:val="a3"/>
        <w:spacing w:before="8"/>
        <w:rPr>
          <w:rFonts w:eastAsia="標楷體"/>
        </w:rPr>
      </w:pPr>
    </w:p>
    <w:p w14:paraId="4739C662" w14:textId="006BE983" w:rsidR="005833E1" w:rsidRPr="006D3E9A" w:rsidRDefault="009B097C" w:rsidP="009B097C">
      <w:pPr>
        <w:pStyle w:val="a3"/>
        <w:ind w:left="409" w:right="408"/>
        <w:jc w:val="center"/>
        <w:rPr>
          <w:rFonts w:eastAsia="標楷體"/>
        </w:rPr>
      </w:pPr>
      <w:ins w:id="423" w:author="190498 lily" w:date="2023-11-22T17:08:00Z">
        <w:r>
          <w:rPr>
            <w:rFonts w:eastAsia="標楷體"/>
            <w:i/>
            <w:iCs/>
          </w:rPr>
          <w:t xml:space="preserve">Figure </w:t>
        </w:r>
      </w:ins>
      <w:del w:id="424" w:author="190498 lily" w:date="2023-11-22T17:08:00Z">
        <w:r w:rsidR="00000000" w:rsidRPr="00EE5453" w:rsidDel="009B097C">
          <w:rPr>
            <w:rFonts w:eastAsia="標楷體"/>
            <w:i/>
            <w:iCs/>
            <w:rPrChange w:id="425" w:author="190498 lily" w:date="2023-11-22T20:09:00Z">
              <w:rPr>
                <w:rFonts w:eastAsia="標楷體"/>
              </w:rPr>
            </w:rPrChange>
          </w:rPr>
          <w:delText>Figure</w:delText>
        </w:r>
        <w:r w:rsidR="00000000" w:rsidRPr="00EE5453" w:rsidDel="009B097C">
          <w:rPr>
            <w:rFonts w:eastAsia="標楷體"/>
            <w:i/>
            <w:iCs/>
            <w:spacing w:val="-2"/>
            <w:rPrChange w:id="426" w:author="190498 lily" w:date="2023-11-22T20:09:00Z">
              <w:rPr>
                <w:rFonts w:eastAsia="標楷體"/>
                <w:spacing w:val="-2"/>
              </w:rPr>
            </w:rPrChange>
          </w:rPr>
          <w:delText xml:space="preserve"> </w:delText>
        </w:r>
        <w:r w:rsidR="00000000" w:rsidRPr="00EE5453" w:rsidDel="009B097C">
          <w:rPr>
            <w:rFonts w:eastAsia="標楷體"/>
            <w:i/>
            <w:iCs/>
            <w:rPrChange w:id="427" w:author="190498 lily" w:date="2023-11-22T20:09:00Z">
              <w:rPr>
                <w:rFonts w:eastAsia="標楷體"/>
              </w:rPr>
            </w:rPrChange>
          </w:rPr>
          <w:delText>17:</w:delText>
        </w:r>
      </w:del>
      <w:ins w:id="428" w:author="190498 lily" w:date="2023-11-22T17:08:00Z">
        <w:r w:rsidRPr="00EE5453">
          <w:rPr>
            <w:rFonts w:eastAsia="標楷體"/>
            <w:i/>
            <w:iCs/>
            <w:rPrChange w:id="429" w:author="190498 lily" w:date="2023-11-22T20:09:00Z">
              <w:rPr>
                <w:rFonts w:eastAsia="標楷體"/>
              </w:rPr>
            </w:rPrChange>
          </w:rPr>
          <w:t>4.4</w:t>
        </w:r>
      </w:ins>
      <w:r w:rsidR="00000000" w:rsidRPr="00EE5453">
        <w:rPr>
          <w:rFonts w:eastAsia="標楷體"/>
          <w:i/>
          <w:iCs/>
          <w:spacing w:val="-6"/>
          <w:rPrChange w:id="430" w:author="190498 lily" w:date="2023-11-22T20:09:00Z">
            <w:rPr>
              <w:rFonts w:eastAsia="標楷體"/>
              <w:spacing w:val="-6"/>
            </w:rPr>
          </w:rPrChange>
        </w:rPr>
        <w:t xml:space="preserve"> </w:t>
      </w:r>
      <w:r w:rsidR="00000000" w:rsidRPr="006D3E9A">
        <w:rPr>
          <w:rFonts w:eastAsia="標楷體"/>
        </w:rPr>
        <w:t>The</w:t>
      </w:r>
      <w:r w:rsidR="00000000" w:rsidRPr="006D3E9A">
        <w:rPr>
          <w:rFonts w:eastAsia="標楷體"/>
          <w:spacing w:val="-1"/>
        </w:rPr>
        <w:t xml:space="preserve"> </w:t>
      </w:r>
      <w:r w:rsidR="00000000" w:rsidRPr="006D3E9A">
        <w:rPr>
          <w:rFonts w:eastAsia="標楷體"/>
        </w:rPr>
        <w:t>Shell</w:t>
      </w:r>
      <w:r w:rsidR="00000000" w:rsidRPr="006D3E9A">
        <w:rPr>
          <w:rFonts w:eastAsia="標楷體"/>
          <w:spacing w:val="-1"/>
        </w:rPr>
        <w:t xml:space="preserve"> </w:t>
      </w:r>
      <w:r w:rsidR="00000000" w:rsidRPr="006D3E9A">
        <w:rPr>
          <w:rFonts w:eastAsia="標楷體"/>
        </w:rPr>
        <w:t xml:space="preserve">Script </w:t>
      </w:r>
      <w:r w:rsidR="00000000" w:rsidRPr="006D3E9A">
        <w:rPr>
          <w:rFonts w:eastAsia="標楷體"/>
          <w:spacing w:val="-2"/>
        </w:rPr>
        <w:t>“newWebserver.sh”</w:t>
      </w:r>
    </w:p>
    <w:p w14:paraId="0E7C762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7CE1DEC" w14:textId="77777777" w:rsidR="005833E1" w:rsidRPr="006D3E9A" w:rsidRDefault="005833E1">
      <w:pPr>
        <w:pStyle w:val="a3"/>
        <w:spacing w:before="124" w:after="1"/>
        <w:rPr>
          <w:rFonts w:eastAsia="標楷體"/>
          <w:sz w:val="20"/>
        </w:rPr>
      </w:pPr>
    </w:p>
    <w:p w14:paraId="195EB975"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9F5ECB0" wp14:editId="3A85DE06">
                <wp:extent cx="6837680" cy="7913370"/>
                <wp:effectExtent l="0" t="0" r="0" b="1904"/>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13370"/>
                          <a:chOff x="0" y="0"/>
                          <a:chExt cx="6837680" cy="7913370"/>
                        </a:xfrm>
                      </wpg:grpSpPr>
                      <pic:pic xmlns:pic="http://schemas.openxmlformats.org/drawingml/2006/picture">
                        <pic:nvPicPr>
                          <pic:cNvPr id="123" name="Image 123"/>
                          <pic:cNvPicPr/>
                        </pic:nvPicPr>
                        <pic:blipFill>
                          <a:blip r:embed="rId80" cstate="print"/>
                          <a:stretch>
                            <a:fillRect/>
                          </a:stretch>
                        </pic:blipFill>
                        <pic:spPr>
                          <a:xfrm>
                            <a:off x="1170543" y="0"/>
                            <a:ext cx="4489450" cy="7913207"/>
                          </a:xfrm>
                          <a:prstGeom prst="rect">
                            <a:avLst/>
                          </a:prstGeom>
                        </pic:spPr>
                      </pic:pic>
                      <pic:pic xmlns:pic="http://schemas.openxmlformats.org/drawingml/2006/picture">
                        <pic:nvPicPr>
                          <pic:cNvPr id="124" name="Image 124"/>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21368782" id="Group 122" o:spid="_x0000_s1026" style="width:538.4pt;height:623.1pt;mso-position-horizontal-relative:char;mso-position-vertical-relative:line" coordsize="68376,791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78d&#10;OxYAAAAAGORvPYtdhRE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">
                <v:shape id="Image 123" o:spid="_x0000_s1027" type="#_x0000_t75" style="position:absolute;left:11705;width:44894;height:7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">
                  <v:imagedata r:id="rId81" o:title=""/>
                </v:shape>
                <v:shape id="Image 124"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">
                  <v:imagedata r:id="rId37" o:title=""/>
                </v:shape>
                <w10:anchorlock/>
              </v:group>
            </w:pict>
          </mc:Fallback>
        </mc:AlternateContent>
      </w:r>
    </w:p>
    <w:p w14:paraId="61FD855C" w14:textId="374B28D0" w:rsidR="005833E1" w:rsidRPr="006D3E9A" w:rsidRDefault="00DB264A">
      <w:pPr>
        <w:pStyle w:val="a3"/>
        <w:spacing w:before="268"/>
        <w:ind w:left="409" w:right="408"/>
        <w:jc w:val="center"/>
        <w:rPr>
          <w:rFonts w:eastAsia="標楷體"/>
        </w:rPr>
      </w:pPr>
      <w:ins w:id="431" w:author="190498 lily" w:date="2023-11-22T17:11:00Z">
        <w:r w:rsidRPr="00EE5453">
          <w:rPr>
            <w:rFonts w:eastAsia="標楷體"/>
            <w:i/>
            <w:iCs/>
          </w:rPr>
          <w:t>Figure 4.5</w:t>
        </w:r>
      </w:ins>
      <w:del w:id="432" w:author="190498 lily" w:date="2023-11-22T17:11:00Z">
        <w:r w:rsidRPr="00EE5453" w:rsidDel="00DB264A">
          <w:rPr>
            <w:rFonts w:eastAsia="標楷體"/>
            <w:i/>
            <w:iCs/>
            <w:rPrChange w:id="433" w:author="190498 lily" w:date="2023-11-22T20:09:00Z">
              <w:rPr>
                <w:rFonts w:eastAsia="標楷體"/>
              </w:rPr>
            </w:rPrChange>
          </w:rPr>
          <w:delText>Figure</w:delText>
        </w:r>
        <w:r w:rsidRPr="00EE5453" w:rsidDel="00DB264A">
          <w:rPr>
            <w:rFonts w:eastAsia="標楷體"/>
            <w:i/>
            <w:iCs/>
            <w:spacing w:val="-2"/>
            <w:rPrChange w:id="434" w:author="190498 lily" w:date="2023-11-22T20:09:00Z">
              <w:rPr>
                <w:rFonts w:eastAsia="標楷體"/>
                <w:spacing w:val="-2"/>
              </w:rPr>
            </w:rPrChange>
          </w:rPr>
          <w:delText xml:space="preserve"> </w:delText>
        </w:r>
        <w:r w:rsidRPr="00EE5453" w:rsidDel="00DB264A">
          <w:rPr>
            <w:rFonts w:eastAsia="標楷體"/>
            <w:i/>
            <w:iCs/>
            <w:rPrChange w:id="435" w:author="190498 lily" w:date="2023-11-22T20:09:00Z">
              <w:rPr>
                <w:rFonts w:eastAsia="標楷體"/>
              </w:rPr>
            </w:rPrChange>
          </w:rPr>
          <w:delText>18</w:delText>
        </w:r>
        <w:r w:rsidRPr="006D3E9A" w:rsidDel="00DB264A">
          <w:rPr>
            <w:rFonts w:eastAsia="標楷體"/>
          </w:rPr>
          <w:delText>:</w:delText>
        </w:r>
      </w:del>
      <w:r w:rsidRPr="006D3E9A">
        <w:rPr>
          <w:rFonts w:eastAsia="標楷體"/>
          <w:spacing w:val="-6"/>
        </w:rPr>
        <w:t xml:space="preserve"> </w:t>
      </w:r>
      <w:r w:rsidRPr="006D3E9A">
        <w:rPr>
          <w:rFonts w:eastAsia="標楷體"/>
        </w:rPr>
        <w:t>The</w:t>
      </w:r>
      <w:r w:rsidRPr="006D3E9A">
        <w:rPr>
          <w:rFonts w:eastAsia="標楷體"/>
          <w:spacing w:val="-1"/>
        </w:rPr>
        <w:t xml:space="preserve"> </w:t>
      </w:r>
      <w:r w:rsidRPr="006D3E9A">
        <w:rPr>
          <w:rFonts w:eastAsia="標楷體"/>
        </w:rPr>
        <w:t>Structure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Designed</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spacing w:val="-2"/>
        </w:rPr>
        <w:t>Playbook</w:t>
      </w:r>
    </w:p>
    <w:p w14:paraId="55F1FBAE"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F511335" w14:textId="6985FD65" w:rsidR="005833E1" w:rsidRPr="006D3E9A" w:rsidRDefault="005833E1">
      <w:pPr>
        <w:pStyle w:val="a3"/>
        <w:spacing w:before="80"/>
        <w:rPr>
          <w:rFonts w:eastAsia="標楷體"/>
        </w:rPr>
      </w:pPr>
    </w:p>
    <w:p w14:paraId="245ABFA8" w14:textId="3C05C3B5" w:rsidR="005833E1" w:rsidRPr="006D3E9A" w:rsidRDefault="00000000">
      <w:pPr>
        <w:pStyle w:val="a4"/>
        <w:numPr>
          <w:ilvl w:val="2"/>
          <w:numId w:val="2"/>
        </w:numPr>
        <w:tabs>
          <w:tab w:val="left" w:pos="1875"/>
        </w:tabs>
        <w:rPr>
          <w:rFonts w:eastAsia="標楷體"/>
          <w:sz w:val="24"/>
        </w:rPr>
      </w:pPr>
      <w:r w:rsidRPr="006D3E9A">
        <w:rPr>
          <w:rFonts w:eastAsia="標楷體"/>
          <w:sz w:val="24"/>
        </w:rPr>
        <w:t>Designed</w:t>
      </w:r>
      <w:r w:rsidRPr="006D3E9A">
        <w:rPr>
          <w:rFonts w:eastAsia="標楷體"/>
          <w:spacing w:val="-3"/>
          <w:sz w:val="24"/>
        </w:rPr>
        <w:t xml:space="preserve"> </w:t>
      </w:r>
      <w:r w:rsidRPr="006D3E9A">
        <w:rPr>
          <w:rFonts w:eastAsia="標楷體"/>
          <w:sz w:val="24"/>
        </w:rPr>
        <w:t>Ansible</w:t>
      </w:r>
      <w:r w:rsidRPr="006D3E9A">
        <w:rPr>
          <w:rFonts w:eastAsia="標楷體"/>
          <w:spacing w:val="-2"/>
          <w:sz w:val="24"/>
        </w:rPr>
        <w:t xml:space="preserve"> Playbooks</w:t>
      </w:r>
    </w:p>
    <w:p w14:paraId="48775CFB" w14:textId="2EDFB934" w:rsidR="005833E1" w:rsidRPr="006D3E9A" w:rsidRDefault="005833E1">
      <w:pPr>
        <w:pStyle w:val="a3"/>
        <w:rPr>
          <w:rFonts w:eastAsia="標楷體"/>
        </w:rPr>
      </w:pPr>
    </w:p>
    <w:p w14:paraId="2636F7EE" w14:textId="5C1CA445" w:rsidR="005833E1" w:rsidRPr="006D3E9A" w:rsidRDefault="00EE5453">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65408" behindDoc="0" locked="0" layoutInCell="1" allowOverlap="1" wp14:anchorId="3CA36DF6" wp14:editId="174E3726">
            <wp:simplePos x="0" y="0"/>
            <wp:positionH relativeFrom="page">
              <wp:posOffset>454369</wp:posOffset>
            </wp:positionH>
            <wp:positionV relativeFrom="paragraph">
              <wp:posOffset>585642</wp:posOffset>
            </wp:positionV>
            <wp:extent cx="6837045" cy="6837045"/>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 cstate="print"/>
                    <a:stretch>
                      <a:fillRect/>
                    </a:stretch>
                  </pic:blipFill>
                  <pic:spPr>
                    <a:xfrm>
                      <a:off x="0" y="0"/>
                      <a:ext cx="6837045" cy="6837045"/>
                    </a:xfrm>
                    <a:prstGeom prst="rect">
                      <a:avLst/>
                    </a:prstGeom>
                  </pic:spPr>
                </pic:pic>
              </a:graphicData>
            </a:graphic>
          </wp:anchor>
        </w:drawing>
      </w:r>
      <w:r w:rsidR="00000000" w:rsidRPr="006D3E9A">
        <w:rPr>
          <w:rFonts w:eastAsia="標楷體"/>
        </w:rPr>
        <w:t>The</w:t>
      </w:r>
      <w:r w:rsidR="00000000" w:rsidRPr="006D3E9A">
        <w:rPr>
          <w:rFonts w:eastAsia="標楷體"/>
          <w:spacing w:val="-11"/>
        </w:rPr>
        <w:t xml:space="preserve"> </w:t>
      </w:r>
      <w:r w:rsidR="00000000" w:rsidRPr="006D3E9A">
        <w:rPr>
          <w:rFonts w:eastAsia="標楷體"/>
        </w:rPr>
        <w:t>first</w:t>
      </w:r>
      <w:r w:rsidR="00000000" w:rsidRPr="006D3E9A">
        <w:rPr>
          <w:rFonts w:eastAsia="標楷體"/>
          <w:spacing w:val="-11"/>
        </w:rPr>
        <w:t xml:space="preserve"> </w:t>
      </w:r>
      <w:r w:rsidR="00000000" w:rsidRPr="006D3E9A">
        <w:rPr>
          <w:rFonts w:eastAsia="標楷體"/>
        </w:rPr>
        <w:t>Ansible</w:t>
      </w:r>
      <w:r w:rsidR="00000000" w:rsidRPr="006D3E9A">
        <w:rPr>
          <w:rFonts w:eastAsia="標楷體"/>
          <w:spacing w:val="-11"/>
        </w:rPr>
        <w:t xml:space="preserve"> </w:t>
      </w:r>
      <w:r w:rsidR="00000000" w:rsidRPr="006D3E9A">
        <w:rPr>
          <w:rFonts w:eastAsia="標楷體"/>
        </w:rPr>
        <w:t>playbook</w:t>
      </w:r>
      <w:r w:rsidR="00000000" w:rsidRPr="006D3E9A">
        <w:rPr>
          <w:rFonts w:eastAsia="標楷體"/>
          <w:spacing w:val="-11"/>
        </w:rPr>
        <w:t xml:space="preserve"> </w:t>
      </w:r>
      <w:r w:rsidR="00000000" w:rsidRPr="006D3E9A">
        <w:rPr>
          <w:rFonts w:eastAsia="標楷體"/>
        </w:rPr>
        <w:t>“</w:t>
      </w:r>
      <w:proofErr w:type="spellStart"/>
      <w:r w:rsidR="00000000" w:rsidRPr="006D3E9A">
        <w:rPr>
          <w:rFonts w:eastAsia="標楷體"/>
        </w:rPr>
        <w:t>prepHAproxyAndWebservers.yml</w:t>
      </w:r>
      <w:proofErr w:type="spellEnd"/>
      <w:r w:rsidR="00000000" w:rsidRPr="006D3E9A">
        <w:rPr>
          <w:rFonts w:eastAsia="標楷體"/>
        </w:rPr>
        <w:t>”</w:t>
      </w:r>
      <w:r w:rsidR="00000000" w:rsidRPr="006D3E9A">
        <w:rPr>
          <w:rFonts w:eastAsia="標楷體"/>
          <w:spacing w:val="-11"/>
        </w:rPr>
        <w:t xml:space="preserve"> </w:t>
      </w:r>
      <w:r w:rsidR="00000000" w:rsidRPr="006D3E9A">
        <w:rPr>
          <w:rFonts w:eastAsia="標楷體"/>
        </w:rPr>
        <w:t>is</w:t>
      </w:r>
      <w:r w:rsidR="00000000" w:rsidRPr="006D3E9A">
        <w:rPr>
          <w:rFonts w:eastAsia="標楷體"/>
          <w:spacing w:val="-11"/>
        </w:rPr>
        <w:t xml:space="preserve"> </w:t>
      </w:r>
      <w:r w:rsidR="00000000" w:rsidRPr="006D3E9A">
        <w:rPr>
          <w:rFonts w:eastAsia="標楷體"/>
        </w:rPr>
        <w:t>designed</w:t>
      </w:r>
      <w:r w:rsidR="00000000" w:rsidRPr="006D3E9A">
        <w:rPr>
          <w:rFonts w:eastAsia="標楷體"/>
          <w:spacing w:val="-11"/>
        </w:rPr>
        <w:t xml:space="preserve"> </w:t>
      </w:r>
      <w:r w:rsidR="00000000" w:rsidRPr="006D3E9A">
        <w:rPr>
          <w:rFonts w:eastAsia="標楷體"/>
        </w:rPr>
        <w:t>to</w:t>
      </w:r>
      <w:r w:rsidR="00000000" w:rsidRPr="006D3E9A">
        <w:rPr>
          <w:rFonts w:eastAsia="標楷體"/>
          <w:spacing w:val="-11"/>
        </w:rPr>
        <w:t xml:space="preserve"> </w:t>
      </w:r>
      <w:r w:rsidR="00000000" w:rsidRPr="006D3E9A">
        <w:rPr>
          <w:rFonts w:eastAsia="標楷體"/>
        </w:rPr>
        <w:t>set up the original webservers and a load-balancer. The content of the playbook is shown as</w:t>
      </w:r>
      <w:r w:rsidR="00000000" w:rsidRPr="006D3E9A">
        <w:rPr>
          <w:rFonts w:eastAsia="標楷體"/>
          <w:spacing w:val="-8"/>
        </w:rPr>
        <w:t xml:space="preserve"> </w:t>
      </w:r>
      <w:ins w:id="436" w:author="190498 lily" w:date="2023-11-22T20:23:00Z">
        <w:r w:rsidR="00B962C7">
          <w:rPr>
            <w:rFonts w:eastAsia="標楷體"/>
            <w:i/>
            <w:iCs/>
            <w:spacing w:val="-8"/>
          </w:rPr>
          <w:t>Figure 4.8</w:t>
        </w:r>
      </w:ins>
      <w:del w:id="437" w:author="190498 lily" w:date="2023-11-22T20:23:00Z">
        <w:r w:rsidR="00000000" w:rsidRPr="006D3E9A" w:rsidDel="00B962C7">
          <w:rPr>
            <w:rFonts w:eastAsia="標楷體"/>
          </w:rPr>
          <w:delText>figure</w:delText>
        </w:r>
        <w:r w:rsidR="00000000" w:rsidRPr="006D3E9A" w:rsidDel="00B962C7">
          <w:rPr>
            <w:rFonts w:eastAsia="標楷體"/>
            <w:spacing w:val="-8"/>
          </w:rPr>
          <w:delText xml:space="preserve"> </w:delText>
        </w:r>
        <w:r w:rsidR="00000000" w:rsidRPr="006D3E9A" w:rsidDel="00B962C7">
          <w:rPr>
            <w:rFonts w:eastAsia="標楷體"/>
          </w:rPr>
          <w:delText>21</w:delText>
        </w:r>
      </w:del>
      <w:r w:rsidR="00000000" w:rsidRPr="006D3E9A">
        <w:rPr>
          <w:rFonts w:eastAsia="標楷體"/>
        </w:rPr>
        <w:t>.</w:t>
      </w:r>
      <w:r w:rsidR="00000000" w:rsidRPr="006D3E9A">
        <w:rPr>
          <w:rFonts w:eastAsia="標楷體"/>
          <w:spacing w:val="-8"/>
        </w:rPr>
        <w:t xml:space="preserve"> </w:t>
      </w:r>
      <w:r w:rsidR="00000000" w:rsidRPr="006D3E9A">
        <w:rPr>
          <w:rFonts w:eastAsia="標楷體"/>
        </w:rPr>
        <w:t>After</w:t>
      </w:r>
      <w:r w:rsidR="00000000" w:rsidRPr="006D3E9A">
        <w:rPr>
          <w:rFonts w:eastAsia="標楷體"/>
          <w:spacing w:val="-8"/>
        </w:rPr>
        <w:t xml:space="preserve"> </w:t>
      </w:r>
      <w:r w:rsidR="00000000" w:rsidRPr="006D3E9A">
        <w:rPr>
          <w:rFonts w:eastAsia="標楷體"/>
        </w:rPr>
        <w:t>the</w:t>
      </w:r>
      <w:r w:rsidR="00000000" w:rsidRPr="006D3E9A">
        <w:rPr>
          <w:rFonts w:eastAsia="標楷體"/>
          <w:spacing w:val="-8"/>
        </w:rPr>
        <w:t xml:space="preserve"> </w:t>
      </w:r>
      <w:r w:rsidR="00000000" w:rsidRPr="006D3E9A">
        <w:rPr>
          <w:rFonts w:eastAsia="標楷體"/>
        </w:rPr>
        <w:t>full</w:t>
      </w:r>
      <w:r w:rsidR="00000000" w:rsidRPr="006D3E9A">
        <w:rPr>
          <w:rFonts w:eastAsia="標楷體"/>
          <w:spacing w:val="-8"/>
        </w:rPr>
        <w:t xml:space="preserve"> </w:t>
      </w:r>
      <w:r w:rsidR="00000000" w:rsidRPr="006D3E9A">
        <w:rPr>
          <w:rFonts w:eastAsia="標楷體"/>
        </w:rPr>
        <w:t>run</w:t>
      </w:r>
      <w:r w:rsidR="00000000" w:rsidRPr="006D3E9A">
        <w:rPr>
          <w:rFonts w:eastAsia="標楷體"/>
          <w:spacing w:val="-8"/>
        </w:rPr>
        <w:t xml:space="preserve"> </w:t>
      </w:r>
      <w:r w:rsidR="00000000" w:rsidRPr="006D3E9A">
        <w:rPr>
          <w:rFonts w:eastAsia="標楷體"/>
        </w:rPr>
        <w:t>of</w:t>
      </w:r>
      <w:r w:rsidR="00000000" w:rsidRPr="006D3E9A">
        <w:rPr>
          <w:rFonts w:eastAsia="標楷體"/>
          <w:spacing w:val="-8"/>
        </w:rPr>
        <w:t xml:space="preserve"> </w:t>
      </w:r>
      <w:r w:rsidR="00000000" w:rsidRPr="006D3E9A">
        <w:rPr>
          <w:rFonts w:eastAsia="標楷體"/>
        </w:rPr>
        <w:t>the</w:t>
      </w:r>
      <w:r w:rsidR="00000000" w:rsidRPr="006D3E9A">
        <w:rPr>
          <w:rFonts w:eastAsia="標楷體"/>
          <w:spacing w:val="-8"/>
        </w:rPr>
        <w:t xml:space="preserve"> </w:t>
      </w:r>
      <w:r w:rsidR="00000000" w:rsidRPr="006D3E9A">
        <w:rPr>
          <w:rFonts w:eastAsia="標楷體"/>
        </w:rPr>
        <w:t>playbook,</w:t>
      </w:r>
      <w:r w:rsidR="00000000" w:rsidRPr="006D3E9A">
        <w:rPr>
          <w:rFonts w:eastAsia="標楷體"/>
          <w:spacing w:val="-8"/>
        </w:rPr>
        <w:t xml:space="preserve"> </w:t>
      </w:r>
      <w:proofErr w:type="spellStart"/>
      <w:r w:rsidR="00000000" w:rsidRPr="006D3E9A">
        <w:rPr>
          <w:rFonts w:eastAsia="標楷體"/>
        </w:rPr>
        <w:t>hostc</w:t>
      </w:r>
      <w:proofErr w:type="spellEnd"/>
      <w:r w:rsidR="00000000" w:rsidRPr="006D3E9A">
        <w:rPr>
          <w:rFonts w:eastAsia="標楷體"/>
          <w:spacing w:val="-8"/>
        </w:rPr>
        <w:t xml:space="preserve"> </w:t>
      </w:r>
      <w:r w:rsidR="00000000" w:rsidRPr="006D3E9A">
        <w:rPr>
          <w:rFonts w:eastAsia="標楷體"/>
        </w:rPr>
        <w:t>and</w:t>
      </w:r>
      <w:r w:rsidR="00000000" w:rsidRPr="006D3E9A">
        <w:rPr>
          <w:rFonts w:eastAsia="標楷體"/>
          <w:spacing w:val="-8"/>
        </w:rPr>
        <w:t xml:space="preserve"> </w:t>
      </w:r>
      <w:proofErr w:type="spellStart"/>
      <w:r w:rsidR="00000000" w:rsidRPr="006D3E9A">
        <w:rPr>
          <w:rFonts w:eastAsia="標楷體"/>
        </w:rPr>
        <w:t>hostd</w:t>
      </w:r>
      <w:proofErr w:type="spellEnd"/>
      <w:r w:rsidR="00000000" w:rsidRPr="006D3E9A">
        <w:rPr>
          <w:rFonts w:eastAsia="標楷體"/>
          <w:spacing w:val="-8"/>
        </w:rPr>
        <w:t xml:space="preserve"> </w:t>
      </w:r>
      <w:r w:rsidR="00000000" w:rsidRPr="006D3E9A">
        <w:rPr>
          <w:rFonts w:eastAsia="標楷體"/>
        </w:rPr>
        <w:t>is</w:t>
      </w:r>
      <w:r w:rsidR="00000000" w:rsidRPr="006D3E9A">
        <w:rPr>
          <w:rFonts w:eastAsia="標楷體"/>
          <w:spacing w:val="-8"/>
        </w:rPr>
        <w:t xml:space="preserve"> </w:t>
      </w:r>
      <w:r w:rsidR="00000000" w:rsidRPr="006D3E9A">
        <w:rPr>
          <w:rFonts w:eastAsia="標楷體"/>
        </w:rPr>
        <w:t>configured</w:t>
      </w:r>
      <w:r w:rsidR="00000000" w:rsidRPr="006D3E9A">
        <w:rPr>
          <w:rFonts w:eastAsia="標楷體"/>
          <w:spacing w:val="-8"/>
        </w:rPr>
        <w:t xml:space="preserve"> </w:t>
      </w:r>
      <w:r w:rsidR="00000000" w:rsidRPr="006D3E9A">
        <w:rPr>
          <w:rFonts w:eastAsia="標楷體"/>
        </w:rPr>
        <w:t>and</w:t>
      </w:r>
      <w:r w:rsidR="00000000" w:rsidRPr="006D3E9A">
        <w:rPr>
          <w:rFonts w:eastAsia="標楷體"/>
          <w:spacing w:val="-8"/>
        </w:rPr>
        <w:t xml:space="preserve"> </w:t>
      </w:r>
      <w:r w:rsidR="00000000" w:rsidRPr="006D3E9A">
        <w:rPr>
          <w:rFonts w:eastAsia="標楷體"/>
        </w:rPr>
        <w:t>ready to access as webservers, which can be verified using the curl tool below:</w:t>
      </w:r>
    </w:p>
    <w:p w14:paraId="25D22AC6" w14:textId="595BD600" w:rsidR="005833E1" w:rsidRPr="006D3E9A" w:rsidRDefault="005833E1">
      <w:pPr>
        <w:pStyle w:val="a3"/>
        <w:rPr>
          <w:rFonts w:eastAsia="標楷體"/>
          <w:sz w:val="20"/>
        </w:rPr>
      </w:pPr>
    </w:p>
    <w:p w14:paraId="0ABFA215"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6640" behindDoc="1" locked="0" layoutInCell="1" allowOverlap="1" wp14:anchorId="74543035" wp14:editId="5CCA5731">
            <wp:simplePos x="0" y="0"/>
            <wp:positionH relativeFrom="page">
              <wp:posOffset>1257300</wp:posOffset>
            </wp:positionH>
            <wp:positionV relativeFrom="paragraph">
              <wp:posOffset>203879</wp:posOffset>
            </wp:positionV>
            <wp:extent cx="5031660" cy="896969"/>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2" cstate="print"/>
                    <a:stretch>
                      <a:fillRect/>
                    </a:stretch>
                  </pic:blipFill>
                  <pic:spPr>
                    <a:xfrm>
                      <a:off x="0" y="0"/>
                      <a:ext cx="5031660" cy="896969"/>
                    </a:xfrm>
                    <a:prstGeom prst="rect">
                      <a:avLst/>
                    </a:prstGeom>
                  </pic:spPr>
                </pic:pic>
              </a:graphicData>
            </a:graphic>
          </wp:anchor>
        </w:drawing>
      </w:r>
    </w:p>
    <w:p w14:paraId="74B9C349" w14:textId="77777777" w:rsidR="005833E1" w:rsidRPr="006D3E9A" w:rsidRDefault="005833E1">
      <w:pPr>
        <w:pStyle w:val="a3"/>
        <w:spacing w:before="7"/>
        <w:rPr>
          <w:rFonts w:eastAsia="標楷體"/>
        </w:rPr>
      </w:pPr>
    </w:p>
    <w:p w14:paraId="1585C88D" w14:textId="6DD0534D" w:rsidR="005833E1" w:rsidRPr="006D3E9A" w:rsidRDefault="00DB264A">
      <w:pPr>
        <w:pStyle w:val="a3"/>
        <w:ind w:left="409" w:right="408"/>
        <w:jc w:val="center"/>
        <w:rPr>
          <w:rFonts w:eastAsia="標楷體"/>
        </w:rPr>
      </w:pPr>
      <w:ins w:id="438" w:author="190498 lily" w:date="2023-11-22T17:15:00Z">
        <w:r>
          <w:rPr>
            <w:rFonts w:eastAsia="標楷體"/>
            <w:i/>
            <w:iCs/>
          </w:rPr>
          <w:t>Figure 4.6</w:t>
        </w:r>
      </w:ins>
      <w:del w:id="439" w:author="190498 lily" w:date="2023-11-22T17:15:00Z">
        <w:r w:rsidRPr="006D3E9A" w:rsidDel="00DB264A">
          <w:rPr>
            <w:rFonts w:eastAsia="標楷體"/>
          </w:rPr>
          <w:delText>Figure</w:delText>
        </w:r>
        <w:r w:rsidRPr="006D3E9A" w:rsidDel="00DB264A">
          <w:rPr>
            <w:rFonts w:eastAsia="標楷體"/>
            <w:spacing w:val="-4"/>
          </w:rPr>
          <w:delText xml:space="preserve"> </w:delText>
        </w:r>
        <w:r w:rsidRPr="006D3E9A" w:rsidDel="00DB264A">
          <w:rPr>
            <w:rFonts w:eastAsia="標楷體"/>
          </w:rPr>
          <w:delText>19:</w:delText>
        </w:r>
      </w:del>
      <w:r w:rsidRPr="006D3E9A">
        <w:rPr>
          <w:rFonts w:eastAsia="標楷體"/>
          <w:spacing w:val="-6"/>
        </w:rPr>
        <w:t xml:space="preserve"> </w:t>
      </w:r>
      <w:r w:rsidRPr="006D3E9A">
        <w:rPr>
          <w:rFonts w:eastAsia="標楷體"/>
        </w:rPr>
        <w:t>The</w:t>
      </w:r>
      <w:r w:rsidRPr="006D3E9A">
        <w:rPr>
          <w:rFonts w:eastAsia="標楷體"/>
          <w:spacing w:val="-1"/>
        </w:rPr>
        <w:t xml:space="preserve"> </w:t>
      </w:r>
      <w:r w:rsidRPr="006D3E9A">
        <w:rPr>
          <w:rFonts w:eastAsia="標楷體"/>
        </w:rPr>
        <w:t>Results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Curl</w:t>
      </w:r>
      <w:r w:rsidRPr="006D3E9A">
        <w:rPr>
          <w:rFonts w:eastAsia="標楷體"/>
          <w:spacing w:val="-1"/>
        </w:rPr>
        <w:t xml:space="preserve"> </w:t>
      </w:r>
      <w:proofErr w:type="spellStart"/>
      <w:r w:rsidRPr="006D3E9A">
        <w:rPr>
          <w:rFonts w:eastAsia="標楷體"/>
        </w:rPr>
        <w:t>Hostc</w:t>
      </w:r>
      <w:proofErr w:type="spellEnd"/>
      <w:r w:rsidRPr="006D3E9A">
        <w:rPr>
          <w:rFonts w:eastAsia="標楷體"/>
          <w:spacing w:val="-2"/>
        </w:rPr>
        <w:t xml:space="preserve"> </w:t>
      </w:r>
      <w:r w:rsidRPr="006D3E9A">
        <w:rPr>
          <w:rFonts w:eastAsia="標楷體"/>
        </w:rPr>
        <w:t xml:space="preserve">and </w:t>
      </w:r>
      <w:proofErr w:type="spellStart"/>
      <w:r w:rsidRPr="006D3E9A">
        <w:rPr>
          <w:rFonts w:eastAsia="標楷體"/>
          <w:spacing w:val="-2"/>
        </w:rPr>
        <w:t>Hostd</w:t>
      </w:r>
      <w:proofErr w:type="spellEnd"/>
    </w:p>
    <w:p w14:paraId="486B749B" w14:textId="77777777" w:rsidR="005833E1" w:rsidRPr="006D3E9A" w:rsidRDefault="005833E1">
      <w:pPr>
        <w:pStyle w:val="a3"/>
        <w:rPr>
          <w:rFonts w:eastAsia="標楷體"/>
        </w:rPr>
      </w:pPr>
    </w:p>
    <w:p w14:paraId="5D653EAA" w14:textId="77777777" w:rsidR="005833E1" w:rsidRPr="006D3E9A" w:rsidRDefault="005833E1">
      <w:pPr>
        <w:pStyle w:val="a3"/>
        <w:rPr>
          <w:rFonts w:eastAsia="標楷體"/>
        </w:rPr>
      </w:pPr>
    </w:p>
    <w:p w14:paraId="1021F03A" w14:textId="77777777" w:rsidR="005833E1" w:rsidRPr="006D3E9A" w:rsidRDefault="005833E1">
      <w:pPr>
        <w:pStyle w:val="a3"/>
        <w:rPr>
          <w:rFonts w:eastAsia="標楷體"/>
        </w:rPr>
      </w:pPr>
    </w:p>
    <w:p w14:paraId="0109AD3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It can also be verified with the curl tool that </w:t>
      </w:r>
      <w:proofErr w:type="spellStart"/>
      <w:r w:rsidRPr="006D3E9A">
        <w:rPr>
          <w:rFonts w:eastAsia="標楷體"/>
        </w:rPr>
        <w:t>hostb</w:t>
      </w:r>
      <w:proofErr w:type="spellEnd"/>
      <w:r w:rsidRPr="006D3E9A">
        <w:rPr>
          <w:rFonts w:eastAsia="標楷體"/>
        </w:rPr>
        <w:t xml:space="preserve"> is setup as a load-balancer and is distributing the traffics evenly to </w:t>
      </w:r>
      <w:proofErr w:type="spellStart"/>
      <w:r w:rsidRPr="006D3E9A">
        <w:rPr>
          <w:rFonts w:eastAsia="標楷體"/>
        </w:rPr>
        <w:t>hostc</w:t>
      </w:r>
      <w:proofErr w:type="spellEnd"/>
      <w:r w:rsidRPr="006D3E9A">
        <w:rPr>
          <w:rFonts w:eastAsia="標楷體"/>
        </w:rPr>
        <w:t xml:space="preserve"> and </w:t>
      </w:r>
      <w:proofErr w:type="spellStart"/>
      <w:r w:rsidRPr="006D3E9A">
        <w:rPr>
          <w:rFonts w:eastAsia="標楷體"/>
        </w:rPr>
        <w:t>hostd</w:t>
      </w:r>
      <w:proofErr w:type="spellEnd"/>
      <w:r w:rsidRPr="006D3E9A">
        <w:rPr>
          <w:rFonts w:eastAsia="標楷體"/>
        </w:rPr>
        <w:t xml:space="preserve"> as the graph below:</w:t>
      </w:r>
    </w:p>
    <w:p w14:paraId="6B4645FB" w14:textId="77777777" w:rsidR="005833E1" w:rsidRPr="006D3E9A" w:rsidRDefault="005833E1">
      <w:pPr>
        <w:pStyle w:val="a3"/>
        <w:rPr>
          <w:rFonts w:eastAsia="標楷體"/>
          <w:sz w:val="20"/>
        </w:rPr>
      </w:pPr>
    </w:p>
    <w:p w14:paraId="01F7A0D4" w14:textId="77777777" w:rsidR="005833E1" w:rsidRPr="006D3E9A" w:rsidRDefault="00000000">
      <w:pPr>
        <w:pStyle w:val="a3"/>
        <w:spacing w:before="68"/>
        <w:rPr>
          <w:rFonts w:eastAsia="標楷體"/>
          <w:sz w:val="20"/>
        </w:rPr>
      </w:pPr>
      <w:r w:rsidRPr="006D3E9A">
        <w:rPr>
          <w:rFonts w:eastAsia="標楷體"/>
          <w:noProof/>
        </w:rPr>
        <w:drawing>
          <wp:anchor distT="0" distB="0" distL="0" distR="0" simplePos="0" relativeHeight="251697664" behindDoc="1" locked="0" layoutInCell="1" allowOverlap="1" wp14:anchorId="597FC90B" wp14:editId="16508776">
            <wp:simplePos x="0" y="0"/>
            <wp:positionH relativeFrom="page">
              <wp:posOffset>1257300</wp:posOffset>
            </wp:positionH>
            <wp:positionV relativeFrom="paragraph">
              <wp:posOffset>204560</wp:posOffset>
            </wp:positionV>
            <wp:extent cx="5055845" cy="1633061"/>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3" cstate="print"/>
                    <a:stretch>
                      <a:fillRect/>
                    </a:stretch>
                  </pic:blipFill>
                  <pic:spPr>
                    <a:xfrm>
                      <a:off x="0" y="0"/>
                      <a:ext cx="5055845" cy="1633061"/>
                    </a:xfrm>
                    <a:prstGeom prst="rect">
                      <a:avLst/>
                    </a:prstGeom>
                  </pic:spPr>
                </pic:pic>
              </a:graphicData>
            </a:graphic>
          </wp:anchor>
        </w:drawing>
      </w:r>
    </w:p>
    <w:p w14:paraId="13E1A096" w14:textId="53E156DD" w:rsidR="005833E1" w:rsidRPr="006D3E9A" w:rsidRDefault="00DB264A" w:rsidP="00DB264A">
      <w:pPr>
        <w:pStyle w:val="a3"/>
        <w:spacing w:before="270"/>
        <w:ind w:left="409" w:right="408"/>
        <w:jc w:val="center"/>
        <w:rPr>
          <w:rFonts w:eastAsia="標楷體"/>
        </w:rPr>
      </w:pPr>
      <w:ins w:id="440" w:author="190498 lily" w:date="2023-11-22T17:16:00Z">
        <w:r>
          <w:rPr>
            <w:rFonts w:eastAsia="標楷體"/>
            <w:i/>
            <w:iCs/>
          </w:rPr>
          <w:t>Figure</w:t>
        </w:r>
      </w:ins>
      <w:del w:id="441" w:author="190498 lily" w:date="2023-11-22T17:16:00Z">
        <w:r w:rsidRPr="006D3E9A" w:rsidDel="00DB264A">
          <w:rPr>
            <w:rFonts w:eastAsia="標楷體"/>
          </w:rPr>
          <w:delText>Figure</w:delText>
        </w:r>
        <w:r w:rsidRPr="006D3E9A" w:rsidDel="00DB264A">
          <w:rPr>
            <w:rFonts w:eastAsia="標楷體"/>
            <w:spacing w:val="-2"/>
          </w:rPr>
          <w:delText xml:space="preserve"> </w:delText>
        </w:r>
      </w:del>
      <w:ins w:id="442" w:author="190498 lily" w:date="2023-11-22T17:16:00Z">
        <w:r>
          <w:rPr>
            <w:rFonts w:eastAsia="標楷體"/>
          </w:rPr>
          <w:t xml:space="preserve"> </w:t>
        </w:r>
      </w:ins>
      <w:del w:id="443" w:author="190498 lily" w:date="2023-11-22T17:16:00Z">
        <w:r w:rsidRPr="006D3E9A" w:rsidDel="00DB264A">
          <w:rPr>
            <w:rFonts w:eastAsia="標楷體"/>
          </w:rPr>
          <w:delText>20</w:delText>
        </w:r>
        <w:r w:rsidRPr="00EE5453" w:rsidDel="00DB264A">
          <w:rPr>
            <w:rFonts w:eastAsia="標楷體"/>
            <w:i/>
            <w:iCs/>
            <w:rPrChange w:id="444" w:author="190498 lily" w:date="2023-11-22T20:09:00Z">
              <w:rPr>
                <w:rFonts w:eastAsia="標楷體"/>
              </w:rPr>
            </w:rPrChange>
          </w:rPr>
          <w:delText>:</w:delText>
        </w:r>
      </w:del>
      <w:ins w:id="445" w:author="190498 lily" w:date="2023-11-22T17:16:00Z">
        <w:r w:rsidRPr="00EE5453">
          <w:rPr>
            <w:rFonts w:eastAsia="標楷體"/>
            <w:i/>
            <w:iCs/>
            <w:rPrChange w:id="446" w:author="190498 lily" w:date="2023-11-22T20:09:00Z">
              <w:rPr>
                <w:rFonts w:eastAsia="標楷體"/>
              </w:rPr>
            </w:rPrChange>
          </w:rPr>
          <w:t>4.7</w:t>
        </w:r>
      </w:ins>
      <w:r w:rsidRPr="006D3E9A">
        <w:rPr>
          <w:rFonts w:eastAsia="標楷體"/>
          <w:spacing w:val="-5"/>
        </w:rPr>
        <w:t xml:space="preserve"> </w:t>
      </w:r>
      <w:r w:rsidRPr="006D3E9A">
        <w:rPr>
          <w:rFonts w:eastAsia="標楷體"/>
        </w:rPr>
        <w:t>The</w:t>
      </w:r>
      <w:r w:rsidRPr="006D3E9A">
        <w:rPr>
          <w:rFonts w:eastAsia="標楷體"/>
          <w:spacing w:val="-1"/>
        </w:rPr>
        <w:t xml:space="preserve"> </w:t>
      </w:r>
      <w:r w:rsidRPr="006D3E9A">
        <w:rPr>
          <w:rFonts w:eastAsia="標楷體"/>
        </w:rPr>
        <w:t>Results</w:t>
      </w:r>
      <w:r w:rsidRPr="006D3E9A">
        <w:rPr>
          <w:rFonts w:eastAsia="標楷體"/>
          <w:spacing w:val="-1"/>
        </w:rPr>
        <w:t xml:space="preserve"> </w:t>
      </w:r>
      <w:r w:rsidRPr="006D3E9A">
        <w:rPr>
          <w:rFonts w:eastAsia="標楷體"/>
        </w:rPr>
        <w:t>of Curl</w:t>
      </w:r>
      <w:r w:rsidRPr="006D3E9A">
        <w:rPr>
          <w:rFonts w:eastAsia="標楷體"/>
          <w:spacing w:val="-1"/>
        </w:rPr>
        <w:t xml:space="preserve"> </w:t>
      </w:r>
      <w:r w:rsidRPr="006D3E9A">
        <w:rPr>
          <w:rFonts w:eastAsia="標楷體"/>
          <w:spacing w:val="-2"/>
        </w:rPr>
        <w:t>Hostb</w:t>
      </w:r>
    </w:p>
    <w:p w14:paraId="51DA5D7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1411100" w14:textId="77777777" w:rsidR="005833E1" w:rsidRPr="006D3E9A" w:rsidRDefault="005833E1">
      <w:pPr>
        <w:pStyle w:val="a3"/>
        <w:spacing w:before="124" w:after="1"/>
        <w:rPr>
          <w:rFonts w:eastAsia="標楷體"/>
          <w:sz w:val="20"/>
        </w:rPr>
      </w:pPr>
    </w:p>
    <w:p w14:paraId="7835F441"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2A6972E4" wp14:editId="2A695112">
                <wp:extent cx="6837680" cy="8070850"/>
                <wp:effectExtent l="0" t="0" r="0" b="635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8070850"/>
                          <a:chOff x="0" y="0"/>
                          <a:chExt cx="6837680" cy="8070850"/>
                        </a:xfrm>
                      </wpg:grpSpPr>
                      <pic:pic xmlns:pic="http://schemas.openxmlformats.org/drawingml/2006/picture">
                        <pic:nvPicPr>
                          <pic:cNvPr id="129" name="Image 129"/>
                          <pic:cNvPicPr/>
                        </pic:nvPicPr>
                        <pic:blipFill>
                          <a:blip r:embed="rId84" cstate="print"/>
                          <a:stretch>
                            <a:fillRect/>
                          </a:stretch>
                        </pic:blipFill>
                        <pic:spPr>
                          <a:xfrm>
                            <a:off x="1138477" y="0"/>
                            <a:ext cx="4559935" cy="8070364"/>
                          </a:xfrm>
                          <a:prstGeom prst="rect">
                            <a:avLst/>
                          </a:prstGeom>
                        </pic:spPr>
                      </pic:pic>
                      <pic:pic xmlns:pic="http://schemas.openxmlformats.org/drawingml/2006/picture">
                        <pic:nvPicPr>
                          <pic:cNvPr id="130" name="Image 130"/>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05B67D4C" id="Group 128" o:spid="_x0000_s1026" style="width:538.4pt;height:635.5pt;mso-position-horizontal-relative:char;mso-position-vertical-relative:line" coordsize="68376,8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">
                <v:shape id="Image 129" o:spid="_x0000_s1027" type="#_x0000_t75" style="position:absolute;left:11384;width:45600;height:8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">
                  <v:imagedata r:id="rId85" o:title=""/>
                </v:shape>
                <v:shape id="Image 130"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">
                  <v:imagedata r:id="rId37" o:title=""/>
                </v:shape>
                <w10:anchorlock/>
              </v:group>
            </w:pict>
          </mc:Fallback>
        </mc:AlternateContent>
      </w:r>
    </w:p>
    <w:p w14:paraId="48E857DA" w14:textId="22B6A527" w:rsidR="005833E1" w:rsidRPr="006D3E9A" w:rsidRDefault="00DB264A">
      <w:pPr>
        <w:pStyle w:val="a3"/>
        <w:spacing w:before="270"/>
        <w:ind w:left="409" w:right="408"/>
        <w:jc w:val="center"/>
        <w:rPr>
          <w:rFonts w:eastAsia="標楷體"/>
        </w:rPr>
      </w:pPr>
      <w:ins w:id="447" w:author="190498 lily" w:date="2023-11-22T17:18:00Z">
        <w:r>
          <w:rPr>
            <w:rFonts w:eastAsia="標楷體"/>
            <w:i/>
            <w:iCs/>
          </w:rPr>
          <w:t>Figure</w:t>
        </w:r>
      </w:ins>
      <w:del w:id="448" w:author="190498 lily" w:date="2023-11-22T17:18:00Z">
        <w:r w:rsidRPr="006D3E9A" w:rsidDel="00DB264A">
          <w:rPr>
            <w:rFonts w:eastAsia="標楷體"/>
          </w:rPr>
          <w:delText>Figure</w:delText>
        </w:r>
        <w:r w:rsidRPr="006D3E9A" w:rsidDel="00DB264A">
          <w:rPr>
            <w:rFonts w:eastAsia="標楷體"/>
            <w:spacing w:val="-2"/>
          </w:rPr>
          <w:delText xml:space="preserve"> </w:delText>
        </w:r>
        <w:r w:rsidRPr="006D3E9A" w:rsidDel="00DB264A">
          <w:rPr>
            <w:rFonts w:eastAsia="標楷體"/>
          </w:rPr>
          <w:delText>2</w:delText>
        </w:r>
        <w:r w:rsidRPr="00EE5453" w:rsidDel="00DB264A">
          <w:rPr>
            <w:rFonts w:eastAsia="標楷體"/>
            <w:i/>
            <w:iCs/>
            <w:rPrChange w:id="449" w:author="190498 lily" w:date="2023-11-22T20:10:00Z">
              <w:rPr>
                <w:rFonts w:eastAsia="標楷體"/>
              </w:rPr>
            </w:rPrChange>
          </w:rPr>
          <w:delText>1:</w:delText>
        </w:r>
      </w:del>
      <w:ins w:id="450" w:author="190498 lily" w:date="2023-11-22T17:18:00Z">
        <w:r w:rsidRPr="00EE5453">
          <w:rPr>
            <w:rFonts w:eastAsia="標楷體"/>
            <w:i/>
            <w:iCs/>
            <w:rPrChange w:id="451" w:author="190498 lily" w:date="2023-11-22T20:10:00Z">
              <w:rPr>
                <w:rFonts w:eastAsia="標楷體"/>
              </w:rPr>
            </w:rPrChange>
          </w:rPr>
          <w:t xml:space="preserve"> 4.8</w:t>
        </w:r>
      </w:ins>
      <w:r w:rsidRPr="00EE5453">
        <w:rPr>
          <w:rFonts w:eastAsia="標楷體"/>
          <w:i/>
          <w:iCs/>
          <w:spacing w:val="-6"/>
          <w:rPrChange w:id="452" w:author="190498 lily" w:date="2023-11-22T20:10:00Z">
            <w:rPr>
              <w:rFonts w:eastAsia="標楷體"/>
              <w:spacing w:val="-6"/>
            </w:rPr>
          </w:rPrChange>
        </w:rPr>
        <w:t xml:space="preserve"> </w:t>
      </w:r>
      <w:r w:rsidRPr="006D3E9A">
        <w:rPr>
          <w:rFonts w:eastAsia="標楷體"/>
        </w:rPr>
        <w:t>The</w:t>
      </w:r>
      <w:r w:rsidRPr="006D3E9A">
        <w:rPr>
          <w:rFonts w:eastAsia="標楷體"/>
          <w:spacing w:val="-2"/>
        </w:rPr>
        <w:t xml:space="preserve"> </w:t>
      </w:r>
      <w:r w:rsidRPr="006D3E9A">
        <w:rPr>
          <w:rFonts w:eastAsia="標楷體"/>
        </w:rPr>
        <w:t>Content</w:t>
      </w:r>
      <w:r w:rsidRPr="006D3E9A">
        <w:rPr>
          <w:rFonts w:eastAsia="標楷體"/>
          <w:spacing w:val="-1"/>
        </w:rPr>
        <w:t xml:space="preserve"> </w:t>
      </w:r>
      <w:r w:rsidRPr="006D3E9A">
        <w:rPr>
          <w:rFonts w:eastAsia="標楷體"/>
        </w:rPr>
        <w:t>of</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prepHAproxyAndWebservers.yml</w:t>
      </w:r>
      <w:proofErr w:type="spellEnd"/>
      <w:r w:rsidRPr="006D3E9A">
        <w:rPr>
          <w:rFonts w:eastAsia="標楷體"/>
          <w:spacing w:val="-2"/>
        </w:rPr>
        <w:t>”</w:t>
      </w:r>
    </w:p>
    <w:p w14:paraId="147F11F3"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9E06341" w14:textId="77777777" w:rsidR="005833E1" w:rsidRPr="006D3E9A" w:rsidRDefault="005833E1">
      <w:pPr>
        <w:pStyle w:val="a3"/>
        <w:spacing w:before="80"/>
        <w:rPr>
          <w:rFonts w:eastAsia="標楷體"/>
        </w:rPr>
      </w:pPr>
    </w:p>
    <w:p w14:paraId="604C957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67968" behindDoc="0" locked="0" layoutInCell="1" allowOverlap="1" wp14:anchorId="2557FAE1" wp14:editId="3B404D53">
            <wp:simplePos x="0" y="0"/>
            <wp:positionH relativeFrom="page">
              <wp:posOffset>359806</wp:posOffset>
            </wp:positionH>
            <wp:positionV relativeFrom="paragraph">
              <wp:posOffset>1013104</wp:posOffset>
            </wp:positionV>
            <wp:extent cx="6837678" cy="6837677"/>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second Ansible playbook “</w:t>
      </w:r>
      <w:proofErr w:type="spellStart"/>
      <w:r w:rsidRPr="006D3E9A">
        <w:rPr>
          <w:rFonts w:eastAsia="標楷體"/>
        </w:rPr>
        <w:t>installZabbixAgent.yml</w:t>
      </w:r>
      <w:proofErr w:type="spellEnd"/>
      <w:r w:rsidRPr="006D3E9A">
        <w:rPr>
          <w:rFonts w:eastAsia="標楷體"/>
        </w:rPr>
        <w:t>” installs and configures Zabbix agent on the new machine added to the Ansible inventory file. As discussed earlier, playbook has no effects on the existing servers that already meet the desired state</w:t>
      </w:r>
      <w:r w:rsidRPr="006D3E9A">
        <w:rPr>
          <w:rFonts w:eastAsia="標楷體"/>
          <w:spacing w:val="-8"/>
        </w:rPr>
        <w:t xml:space="preserve"> </w:t>
      </w:r>
      <w:r w:rsidRPr="006D3E9A">
        <w:rPr>
          <w:rFonts w:eastAsia="標楷體"/>
        </w:rPr>
        <w:t>stated</w:t>
      </w:r>
      <w:r w:rsidRPr="006D3E9A">
        <w:rPr>
          <w:rFonts w:eastAsia="標楷體"/>
          <w:spacing w:val="-8"/>
        </w:rPr>
        <w:t xml:space="preserve"> </w:t>
      </w:r>
      <w:r w:rsidRPr="006D3E9A">
        <w:rPr>
          <w:rFonts w:eastAsia="標楷體"/>
        </w:rPr>
        <w:t>in</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first</w:t>
      </w:r>
      <w:r w:rsidRPr="006D3E9A">
        <w:rPr>
          <w:rFonts w:eastAsia="標楷體"/>
          <w:spacing w:val="-8"/>
        </w:rPr>
        <w:t xml:space="preserve"> </w:t>
      </w:r>
      <w:r w:rsidRPr="006D3E9A">
        <w:rPr>
          <w:rFonts w:eastAsia="標楷體"/>
        </w:rPr>
        <w:t>examines</w:t>
      </w:r>
      <w:r w:rsidRPr="006D3E9A">
        <w:rPr>
          <w:rFonts w:eastAsia="標楷體"/>
          <w:spacing w:val="-8"/>
        </w:rPr>
        <w:t xml:space="preserve"> </w:t>
      </w:r>
      <w:r w:rsidRPr="006D3E9A">
        <w:rPr>
          <w:rFonts w:eastAsia="標楷體"/>
        </w:rPr>
        <w:t>what</w:t>
      </w:r>
      <w:r w:rsidRPr="006D3E9A">
        <w:rPr>
          <w:rFonts w:eastAsia="標楷體"/>
          <w:spacing w:val="-8"/>
        </w:rPr>
        <w:t xml:space="preserve"> </w:t>
      </w:r>
      <w:r w:rsidRPr="006D3E9A">
        <w:rPr>
          <w:rFonts w:eastAsia="標楷體"/>
        </w:rPr>
        <w:t>OS</w:t>
      </w:r>
      <w:r w:rsidRPr="006D3E9A">
        <w:rPr>
          <w:rFonts w:eastAsia="標楷體"/>
          <w:spacing w:val="-8"/>
        </w:rPr>
        <w:t xml:space="preserve"> </w:t>
      </w:r>
      <w:r w:rsidRPr="006D3E9A">
        <w:rPr>
          <w:rFonts w:eastAsia="標楷體"/>
        </w:rPr>
        <w:t>version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on</w:t>
      </w:r>
      <w:r w:rsidRPr="006D3E9A">
        <w:rPr>
          <w:rFonts w:eastAsia="標楷體"/>
          <w:spacing w:val="-8"/>
        </w:rPr>
        <w:t xml:space="preserve"> </w:t>
      </w:r>
      <w:r w:rsidRPr="006D3E9A">
        <w:rPr>
          <w:rFonts w:eastAsia="標楷體"/>
        </w:rPr>
        <w:t>the new</w:t>
      </w:r>
      <w:r w:rsidRPr="006D3E9A">
        <w:rPr>
          <w:rFonts w:eastAsia="標楷體"/>
          <w:spacing w:val="-10"/>
        </w:rPr>
        <w:t xml:space="preserve"> </w:t>
      </w:r>
      <w:r w:rsidRPr="006D3E9A">
        <w:rPr>
          <w:rFonts w:eastAsia="標楷體"/>
        </w:rPr>
        <w:t>machine,</w:t>
      </w:r>
      <w:r w:rsidRPr="006D3E9A">
        <w:rPr>
          <w:rFonts w:eastAsia="標楷體"/>
          <w:spacing w:val="-10"/>
        </w:rPr>
        <w:t xml:space="preserve"> </w:t>
      </w:r>
      <w:r w:rsidRPr="006D3E9A">
        <w:rPr>
          <w:rFonts w:eastAsia="標楷體"/>
        </w:rPr>
        <w:t>then</w:t>
      </w:r>
      <w:r w:rsidRPr="006D3E9A">
        <w:rPr>
          <w:rFonts w:eastAsia="標楷體"/>
          <w:spacing w:val="-10"/>
        </w:rPr>
        <w:t xml:space="preserve"> </w:t>
      </w:r>
      <w:r w:rsidRPr="006D3E9A">
        <w:rPr>
          <w:rFonts w:eastAsia="標楷體"/>
        </w:rPr>
        <w:t>installs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configures</w:t>
      </w:r>
      <w:r w:rsidRPr="006D3E9A">
        <w:rPr>
          <w:rFonts w:eastAsia="標楷體"/>
          <w:spacing w:val="-10"/>
        </w:rPr>
        <w:t xml:space="preserve"> </w:t>
      </w:r>
      <w:r w:rsidRPr="006D3E9A">
        <w:rPr>
          <w:rFonts w:eastAsia="標楷體"/>
        </w:rPr>
        <w:t>the</w:t>
      </w:r>
      <w:r w:rsidRPr="006D3E9A">
        <w:rPr>
          <w:rFonts w:eastAsia="標楷體"/>
          <w:spacing w:val="-10"/>
        </w:rPr>
        <w:t xml:space="preserve"> </w:t>
      </w:r>
      <w:r w:rsidRPr="006D3E9A">
        <w:rPr>
          <w:rFonts w:eastAsia="標楷體"/>
        </w:rPr>
        <w:t>relevant</w:t>
      </w:r>
      <w:r w:rsidRPr="006D3E9A">
        <w:rPr>
          <w:rFonts w:eastAsia="標楷體"/>
          <w:spacing w:val="-10"/>
        </w:rPr>
        <w:t xml:space="preserve"> </w:t>
      </w:r>
      <w:r w:rsidRPr="006D3E9A">
        <w:rPr>
          <w:rFonts w:eastAsia="標楷體"/>
        </w:rPr>
        <w:t>version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Zabbix</w:t>
      </w:r>
      <w:r w:rsidRPr="006D3E9A">
        <w:rPr>
          <w:rFonts w:eastAsia="標楷體"/>
          <w:spacing w:val="-10"/>
        </w:rPr>
        <w:t xml:space="preserve"> </w:t>
      </w:r>
      <w:r w:rsidRPr="006D3E9A">
        <w:rPr>
          <w:rFonts w:eastAsia="標楷體"/>
        </w:rPr>
        <w:t>agent</w:t>
      </w:r>
      <w:r w:rsidRPr="006D3E9A">
        <w:rPr>
          <w:rFonts w:eastAsia="標楷體"/>
          <w:spacing w:val="-10"/>
        </w:rPr>
        <w:t xml:space="preserve"> </w:t>
      </w:r>
      <w:r w:rsidRPr="006D3E9A">
        <w:rPr>
          <w:rFonts w:eastAsia="標楷體"/>
        </w:rPr>
        <w:t>onto</w:t>
      </w:r>
      <w:r w:rsidRPr="006D3E9A">
        <w:rPr>
          <w:rFonts w:eastAsia="標楷體"/>
          <w:spacing w:val="-10"/>
        </w:rPr>
        <w:t xml:space="preserve"> </w:t>
      </w:r>
      <w:r w:rsidRPr="006D3E9A">
        <w:rPr>
          <w:rFonts w:eastAsia="標楷體"/>
        </w:rPr>
        <w:t>the machine. The content of the playbook is shown as below:</w:t>
      </w:r>
    </w:p>
    <w:p w14:paraId="750FFDA7" w14:textId="77777777" w:rsidR="005833E1" w:rsidRPr="006D3E9A" w:rsidRDefault="005833E1">
      <w:pPr>
        <w:pStyle w:val="a3"/>
        <w:rPr>
          <w:rFonts w:eastAsia="標楷體"/>
          <w:sz w:val="20"/>
        </w:rPr>
      </w:pPr>
    </w:p>
    <w:p w14:paraId="0182EBAE"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8688" behindDoc="1" locked="0" layoutInCell="1" allowOverlap="1" wp14:anchorId="2CE33CD9" wp14:editId="24A2268D">
            <wp:simplePos x="0" y="0"/>
            <wp:positionH relativeFrom="page">
              <wp:posOffset>1209675</wp:posOffset>
            </wp:positionH>
            <wp:positionV relativeFrom="paragraph">
              <wp:posOffset>203908</wp:posOffset>
            </wp:positionV>
            <wp:extent cx="5191303" cy="5443728"/>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6" cstate="print"/>
                    <a:stretch>
                      <a:fillRect/>
                    </a:stretch>
                  </pic:blipFill>
                  <pic:spPr>
                    <a:xfrm>
                      <a:off x="0" y="0"/>
                      <a:ext cx="5191303" cy="5443728"/>
                    </a:xfrm>
                    <a:prstGeom prst="rect">
                      <a:avLst/>
                    </a:prstGeom>
                  </pic:spPr>
                </pic:pic>
              </a:graphicData>
            </a:graphic>
          </wp:anchor>
        </w:drawing>
      </w:r>
    </w:p>
    <w:p w14:paraId="16981701" w14:textId="77777777" w:rsidR="005833E1" w:rsidRPr="006D3E9A" w:rsidRDefault="005833E1">
      <w:pPr>
        <w:pStyle w:val="a3"/>
        <w:spacing w:before="27"/>
        <w:rPr>
          <w:rFonts w:eastAsia="標楷體"/>
        </w:rPr>
      </w:pPr>
    </w:p>
    <w:p w14:paraId="63B73BF5" w14:textId="0EFDD6B8" w:rsidR="005833E1" w:rsidRPr="006D3E9A" w:rsidRDefault="00DB264A" w:rsidP="00DB264A">
      <w:pPr>
        <w:pStyle w:val="a3"/>
        <w:spacing w:before="1"/>
        <w:ind w:left="409" w:right="408"/>
        <w:jc w:val="center"/>
        <w:rPr>
          <w:rFonts w:eastAsia="標楷體"/>
        </w:rPr>
      </w:pPr>
      <w:ins w:id="453" w:author="190498 lily" w:date="2023-11-22T17:19:00Z">
        <w:r>
          <w:rPr>
            <w:rFonts w:eastAsia="標楷體"/>
            <w:i/>
            <w:iCs/>
          </w:rPr>
          <w:t>Figure</w:t>
        </w:r>
      </w:ins>
      <w:del w:id="454" w:author="190498 lily" w:date="2023-11-22T17:19:00Z">
        <w:r w:rsidRPr="006D3E9A" w:rsidDel="00DB264A">
          <w:rPr>
            <w:rFonts w:eastAsia="標楷體"/>
          </w:rPr>
          <w:delText>Figure</w:delText>
        </w:r>
        <w:r w:rsidRPr="006D3E9A" w:rsidDel="00DB264A">
          <w:rPr>
            <w:rFonts w:eastAsia="標楷體"/>
            <w:spacing w:val="-2"/>
          </w:rPr>
          <w:delText xml:space="preserve"> </w:delText>
        </w:r>
        <w:r w:rsidRPr="006D3E9A" w:rsidDel="00DB264A">
          <w:rPr>
            <w:rFonts w:eastAsia="標楷體"/>
          </w:rPr>
          <w:delText>22:</w:delText>
        </w:r>
      </w:del>
      <w:ins w:id="455" w:author="190498 lily" w:date="2023-11-22T17:19:00Z">
        <w:r>
          <w:rPr>
            <w:rFonts w:eastAsia="標楷體"/>
          </w:rPr>
          <w:t xml:space="preserve"> </w:t>
        </w:r>
        <w:r w:rsidRPr="00EE5453">
          <w:rPr>
            <w:rFonts w:eastAsia="標楷體"/>
            <w:i/>
            <w:iCs/>
            <w:rPrChange w:id="456" w:author="190498 lily" w:date="2023-11-22T20:10:00Z">
              <w:rPr>
                <w:rFonts w:eastAsia="標楷體"/>
              </w:rPr>
            </w:rPrChange>
          </w:rPr>
          <w:t>4.9</w:t>
        </w:r>
      </w:ins>
      <w:r w:rsidRPr="00EE5453">
        <w:rPr>
          <w:rFonts w:eastAsia="標楷體"/>
          <w:i/>
          <w:iCs/>
          <w:spacing w:val="-6"/>
          <w:rPrChange w:id="457" w:author="190498 lily" w:date="2023-11-22T20:10:00Z">
            <w:rPr>
              <w:rFonts w:eastAsia="標楷體"/>
              <w:spacing w:val="-6"/>
            </w:rPr>
          </w:rPrChange>
        </w:rPr>
        <w:t xml:space="preserve"> </w:t>
      </w:r>
      <w:r w:rsidRPr="006D3E9A">
        <w:rPr>
          <w:rFonts w:eastAsia="標楷體"/>
        </w:rPr>
        <w:t>The</w:t>
      </w:r>
      <w:r w:rsidRPr="006D3E9A">
        <w:rPr>
          <w:rFonts w:eastAsia="標楷體"/>
          <w:spacing w:val="-2"/>
        </w:rPr>
        <w:t xml:space="preserve"> </w:t>
      </w:r>
      <w:r w:rsidRPr="006D3E9A">
        <w:rPr>
          <w:rFonts w:eastAsia="標楷體"/>
        </w:rPr>
        <w:t>Content</w:t>
      </w:r>
      <w:r w:rsidRPr="006D3E9A">
        <w:rPr>
          <w:rFonts w:eastAsia="標楷體"/>
          <w:spacing w:val="-1"/>
        </w:rPr>
        <w:t xml:space="preserve"> </w:t>
      </w:r>
      <w:r w:rsidRPr="006D3E9A">
        <w:rPr>
          <w:rFonts w:eastAsia="標楷體"/>
        </w:rPr>
        <w:t>of</w:t>
      </w:r>
      <w:r w:rsidRPr="006D3E9A">
        <w:rPr>
          <w:rFonts w:eastAsia="標楷體"/>
          <w:spacing w:val="-15"/>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installZabbixAgent.yml</w:t>
      </w:r>
      <w:proofErr w:type="spellEnd"/>
      <w:r w:rsidRPr="006D3E9A">
        <w:rPr>
          <w:rFonts w:eastAsia="標楷體"/>
          <w:spacing w:val="-2"/>
        </w:rPr>
        <w:t>”</w:t>
      </w:r>
    </w:p>
    <w:p w14:paraId="07840CFF"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FF34C7B" w14:textId="77777777" w:rsidR="005833E1" w:rsidRPr="006D3E9A" w:rsidRDefault="005833E1">
      <w:pPr>
        <w:pStyle w:val="a3"/>
        <w:spacing w:before="30"/>
        <w:rPr>
          <w:rFonts w:eastAsia="標楷體"/>
          <w:sz w:val="28"/>
        </w:rPr>
      </w:pPr>
    </w:p>
    <w:p w14:paraId="63C9ED36" w14:textId="77777777" w:rsidR="005833E1" w:rsidRPr="006D3E9A" w:rsidRDefault="00000000">
      <w:pPr>
        <w:pStyle w:val="3"/>
        <w:numPr>
          <w:ilvl w:val="1"/>
          <w:numId w:val="2"/>
        </w:numPr>
        <w:tabs>
          <w:tab w:val="left" w:pos="1753"/>
        </w:tabs>
        <w:ind w:left="1753" w:hanging="418"/>
        <w:rPr>
          <w:rFonts w:eastAsia="標楷體"/>
        </w:rPr>
      </w:pPr>
      <w:bookmarkStart w:id="458" w:name="_TOC_250002"/>
      <w:bookmarkEnd w:id="458"/>
      <w:r w:rsidRPr="006D3E9A">
        <w:rPr>
          <w:rFonts w:eastAsia="標楷體"/>
          <w:spacing w:val="-2"/>
        </w:rPr>
        <w:t>Evaluation</w:t>
      </w:r>
    </w:p>
    <w:p w14:paraId="549E2B6C" w14:textId="77777777" w:rsidR="005833E1" w:rsidRPr="006D3E9A" w:rsidRDefault="005833E1">
      <w:pPr>
        <w:pStyle w:val="a3"/>
        <w:spacing w:before="66"/>
        <w:rPr>
          <w:rFonts w:eastAsia="標楷體"/>
          <w:b/>
          <w:sz w:val="28"/>
        </w:rPr>
      </w:pPr>
    </w:p>
    <w:p w14:paraId="52F4C346"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68992" behindDoc="0" locked="0" layoutInCell="1" allowOverlap="1" wp14:anchorId="7BADC144" wp14:editId="53DC49EF">
            <wp:simplePos x="0" y="0"/>
            <wp:positionH relativeFrom="page">
              <wp:posOffset>359806</wp:posOffset>
            </wp:positionH>
            <wp:positionV relativeFrom="paragraph">
              <wp:posOffset>564831</wp:posOffset>
            </wp:positionV>
            <wp:extent cx="6837678" cy="6837677"/>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With a well configured Ansible playbook and shell scripts, it took only approximately</w:t>
      </w:r>
      <w:r w:rsidRPr="006D3E9A">
        <w:rPr>
          <w:rFonts w:eastAsia="標楷體"/>
          <w:spacing w:val="-4"/>
        </w:rPr>
        <w:t xml:space="preserve"> </w:t>
      </w:r>
      <w:r w:rsidRPr="006D3E9A">
        <w:rPr>
          <w:rFonts w:eastAsia="標楷體"/>
        </w:rPr>
        <w:t>36.279</w:t>
      </w:r>
      <w:r w:rsidRPr="006D3E9A">
        <w:rPr>
          <w:rFonts w:eastAsia="標楷體"/>
          <w:spacing w:val="-4"/>
        </w:rPr>
        <w:t xml:space="preserve"> </w:t>
      </w:r>
      <w:r w:rsidRPr="006D3E9A">
        <w:rPr>
          <w:rFonts w:eastAsia="標楷體"/>
        </w:rPr>
        <w:t>seconds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set</w:t>
      </w:r>
      <w:r w:rsidRPr="006D3E9A">
        <w:rPr>
          <w:rFonts w:eastAsia="標楷體"/>
          <w:spacing w:val="-4"/>
        </w:rPr>
        <w:t xml:space="preserve"> </w:t>
      </w:r>
      <w:r w:rsidRPr="006D3E9A">
        <w:rPr>
          <w:rFonts w:eastAsia="標楷體"/>
        </w:rPr>
        <w:t>up</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original</w:t>
      </w:r>
      <w:r w:rsidRPr="006D3E9A">
        <w:rPr>
          <w:rFonts w:eastAsia="標楷體"/>
          <w:spacing w:val="-4"/>
        </w:rPr>
        <w:t xml:space="preserve"> </w:t>
      </w:r>
      <w:r w:rsidRPr="006D3E9A">
        <w:rPr>
          <w:rFonts w:eastAsia="標楷體"/>
        </w:rPr>
        <w:t>structure</w:t>
      </w:r>
      <w:r w:rsidRPr="006D3E9A">
        <w:rPr>
          <w:rFonts w:eastAsia="標楷體"/>
          <w:spacing w:val="-5"/>
        </w:rPr>
        <w:t xml:space="preserve"> </w:t>
      </w:r>
      <w:r w:rsidRPr="006D3E9A">
        <w:rPr>
          <w:rFonts w:eastAsia="標楷體"/>
        </w:rPr>
        <w:t>with</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one load-balancer, 2 minutes and 26.484 seconds to install Zabbix on two webservers and the load-balancer, and 41.845 seconds to set up a backup server once the threshold of SLIs on any of the servers is reached.</w:t>
      </w:r>
    </w:p>
    <w:p w14:paraId="12F423A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graph below shows a test result of two servers completing 62,800 requests with 1,000 hits at a time. The longest request took about 3.658 seconds to complete. The entire test took approximately 10.283 seconds to finish.</w:t>
      </w:r>
    </w:p>
    <w:p w14:paraId="3B07B11A" w14:textId="77777777" w:rsidR="005833E1" w:rsidRPr="006D3E9A" w:rsidRDefault="00000000">
      <w:pPr>
        <w:pStyle w:val="a3"/>
        <w:spacing w:line="480" w:lineRule="auto"/>
        <w:ind w:left="1335" w:right="1336" w:firstLine="482"/>
        <w:jc w:val="both"/>
        <w:rPr>
          <w:rFonts w:eastAsia="標楷體"/>
        </w:rPr>
      </w:pPr>
      <w:r w:rsidRPr="006D3E9A">
        <w:rPr>
          <w:rFonts w:eastAsia="標楷體"/>
        </w:rPr>
        <w:t>We could see that the designed structure could easily hold up to the numbers of visitors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travel</w:t>
      </w:r>
      <w:r w:rsidRPr="006D3E9A">
        <w:rPr>
          <w:rFonts w:eastAsia="標楷體"/>
          <w:spacing w:val="-4"/>
        </w:rPr>
        <w:t xml:space="preserve"> </w:t>
      </w:r>
      <w:r w:rsidRPr="006D3E9A">
        <w:rPr>
          <w:rFonts w:eastAsia="標楷體"/>
        </w:rPr>
        <w:t>affairs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only</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in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load-balancer’s</w:t>
      </w:r>
      <w:r w:rsidRPr="006D3E9A">
        <w:rPr>
          <w:rFonts w:eastAsia="標楷體"/>
          <w:spacing w:val="-4"/>
        </w:rPr>
        <w:t xml:space="preserve"> </w:t>
      </w:r>
      <w:r w:rsidRPr="006D3E9A">
        <w:rPr>
          <w:rFonts w:eastAsia="標楷體"/>
        </w:rPr>
        <w:t>server</w:t>
      </w:r>
      <w:r w:rsidRPr="006D3E9A">
        <w:rPr>
          <w:rFonts w:eastAsia="標楷體"/>
          <w:spacing w:val="-4"/>
        </w:rPr>
        <w:t xml:space="preserve"> </w:t>
      </w:r>
      <w:r w:rsidRPr="006D3E9A">
        <w:rPr>
          <w:rFonts w:eastAsia="標楷體"/>
        </w:rPr>
        <w:t>farm</w:t>
      </w:r>
      <w:r w:rsidRPr="006D3E9A">
        <w:rPr>
          <w:rFonts w:eastAsia="標楷體"/>
          <w:spacing w:val="-4"/>
        </w:rPr>
        <w:t xml:space="preserve"> </w:t>
      </w:r>
      <w:r w:rsidRPr="006D3E9A">
        <w:rPr>
          <w:rFonts w:eastAsia="標楷體"/>
        </w:rPr>
        <w:t>by evaluations</w:t>
      </w:r>
      <w:r w:rsidRPr="006D3E9A">
        <w:rPr>
          <w:rFonts w:eastAsia="標楷體"/>
          <w:spacing w:val="-3"/>
        </w:rPr>
        <w:t xml:space="preserve"> </w:t>
      </w:r>
      <w:r w:rsidRPr="006D3E9A">
        <w:rPr>
          <w:rFonts w:eastAsia="標楷體"/>
        </w:rPr>
        <w:t>through</w:t>
      </w:r>
      <w:r w:rsidRPr="006D3E9A">
        <w:rPr>
          <w:rFonts w:eastAsia="標楷體"/>
          <w:spacing w:val="-3"/>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3"/>
        </w:rPr>
        <w:t xml:space="preserve"> </w:t>
      </w:r>
      <w:r w:rsidRPr="006D3E9A">
        <w:rPr>
          <w:rFonts w:eastAsia="標楷體"/>
        </w:rPr>
        <w:t>tools.</w:t>
      </w:r>
      <w:r w:rsidRPr="006D3E9A">
        <w:rPr>
          <w:rFonts w:eastAsia="標楷體"/>
          <w:spacing w:val="-3"/>
        </w:rPr>
        <w:t xml:space="preserve"> </w:t>
      </w:r>
      <w:r w:rsidRPr="006D3E9A">
        <w:rPr>
          <w:rFonts w:eastAsia="標楷體"/>
        </w:rPr>
        <w:t>If</w:t>
      </w:r>
      <w:r w:rsidRPr="006D3E9A">
        <w:rPr>
          <w:rFonts w:eastAsia="標楷體"/>
          <w:spacing w:val="-3"/>
        </w:rPr>
        <w:t xml:space="preserve"> </w:t>
      </w:r>
      <w:r w:rsidRPr="006D3E9A">
        <w:rPr>
          <w:rFonts w:eastAsia="標楷體"/>
        </w:rPr>
        <w:t>multiple</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with</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same</w:t>
      </w:r>
      <w:r w:rsidRPr="006D3E9A">
        <w:rPr>
          <w:rFonts w:eastAsia="標楷體"/>
          <w:spacing w:val="-3"/>
        </w:rPr>
        <w:t xml:space="preserve"> </w:t>
      </w:r>
      <w:r w:rsidRPr="006D3E9A">
        <w:rPr>
          <w:rFonts w:eastAsia="標楷體"/>
        </w:rPr>
        <w:t>size happen at the same time, it’s also easy to set up more servers.</w:t>
      </w:r>
    </w:p>
    <w:p w14:paraId="31221594"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3A28E29" w14:textId="77777777" w:rsidR="005833E1" w:rsidRPr="006D3E9A" w:rsidRDefault="005833E1">
      <w:pPr>
        <w:pStyle w:val="a3"/>
        <w:spacing w:before="124" w:after="1"/>
        <w:rPr>
          <w:rFonts w:eastAsia="標楷體"/>
          <w:sz w:val="20"/>
        </w:rPr>
      </w:pPr>
    </w:p>
    <w:p w14:paraId="0E3461A3" w14:textId="77777777" w:rsidR="005833E1" w:rsidRPr="006D3E9A" w:rsidRDefault="00000000">
      <w:pPr>
        <w:pStyle w:val="a3"/>
        <w:ind w:left="1445"/>
        <w:rPr>
          <w:rFonts w:eastAsia="標楷體"/>
          <w:sz w:val="20"/>
        </w:rPr>
      </w:pPr>
      <w:r w:rsidRPr="006D3E9A">
        <w:rPr>
          <w:rFonts w:eastAsia="標楷體"/>
          <w:noProof/>
          <w:sz w:val="20"/>
        </w:rPr>
        <w:drawing>
          <wp:inline distT="0" distB="0" distL="0" distR="0" wp14:anchorId="450D35F5" wp14:editId="26DBD391">
            <wp:extent cx="5217360" cy="6749034"/>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7" cstate="print"/>
                    <a:stretch>
                      <a:fillRect/>
                    </a:stretch>
                  </pic:blipFill>
                  <pic:spPr>
                    <a:xfrm>
                      <a:off x="0" y="0"/>
                      <a:ext cx="5217360" cy="6749034"/>
                    </a:xfrm>
                    <a:prstGeom prst="rect">
                      <a:avLst/>
                    </a:prstGeom>
                  </pic:spPr>
                </pic:pic>
              </a:graphicData>
            </a:graphic>
          </wp:inline>
        </w:drawing>
      </w:r>
    </w:p>
    <w:p w14:paraId="0A925A2C" w14:textId="1C1A4371" w:rsidR="005833E1" w:rsidRPr="006D3E9A" w:rsidRDefault="00000000">
      <w:pPr>
        <w:pStyle w:val="a3"/>
        <w:spacing w:before="254"/>
        <w:ind w:left="408" w:right="408"/>
        <w:jc w:val="center"/>
        <w:rPr>
          <w:rFonts w:eastAsia="標楷體"/>
        </w:rPr>
      </w:pPr>
      <w:r w:rsidRPr="006D3E9A">
        <w:rPr>
          <w:rFonts w:eastAsia="標楷體"/>
          <w:noProof/>
        </w:rPr>
        <w:drawing>
          <wp:anchor distT="0" distB="0" distL="0" distR="0" simplePos="0" relativeHeight="251670016" behindDoc="0" locked="0" layoutInCell="1" allowOverlap="1" wp14:anchorId="5A503A2A" wp14:editId="52D44AF4">
            <wp:simplePos x="0" y="0"/>
            <wp:positionH relativeFrom="page">
              <wp:posOffset>359806</wp:posOffset>
            </wp:positionH>
            <wp:positionV relativeFrom="paragraph">
              <wp:posOffset>-5735558</wp:posOffset>
            </wp:positionV>
            <wp:extent cx="6837678" cy="6837677"/>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 cstate="print"/>
                    <a:stretch>
                      <a:fillRect/>
                    </a:stretch>
                  </pic:blipFill>
                  <pic:spPr>
                    <a:xfrm>
                      <a:off x="0" y="0"/>
                      <a:ext cx="6837678" cy="6837677"/>
                    </a:xfrm>
                    <a:prstGeom prst="rect">
                      <a:avLst/>
                    </a:prstGeom>
                  </pic:spPr>
                </pic:pic>
              </a:graphicData>
            </a:graphic>
          </wp:anchor>
        </w:drawing>
      </w:r>
      <w:ins w:id="459" w:author="190498 lily" w:date="2023-11-22T17:21:00Z">
        <w:r w:rsidR="001872F9">
          <w:rPr>
            <w:rFonts w:eastAsia="標楷體"/>
            <w:i/>
            <w:iCs/>
          </w:rPr>
          <w:t>Figure 4.10</w:t>
        </w:r>
      </w:ins>
      <w:del w:id="460" w:author="190498 lily" w:date="2023-11-22T17:21:00Z">
        <w:r w:rsidRPr="006D3E9A" w:rsidDel="001872F9">
          <w:rPr>
            <w:rFonts w:eastAsia="標楷體"/>
          </w:rPr>
          <w:delText>Figure</w:delText>
        </w:r>
        <w:r w:rsidRPr="006D3E9A" w:rsidDel="001872F9">
          <w:rPr>
            <w:rFonts w:eastAsia="標楷體"/>
            <w:spacing w:val="-5"/>
          </w:rPr>
          <w:delText xml:space="preserve"> </w:delText>
        </w:r>
        <w:r w:rsidRPr="006D3E9A" w:rsidDel="001872F9">
          <w:rPr>
            <w:rFonts w:eastAsia="標楷體"/>
          </w:rPr>
          <w:delText>23:</w:delText>
        </w:r>
      </w:del>
      <w:r w:rsidRPr="006D3E9A">
        <w:rPr>
          <w:rFonts w:eastAsia="標楷體"/>
          <w:spacing w:val="-8"/>
        </w:rPr>
        <w:t xml:space="preserve"> </w:t>
      </w:r>
      <w:r w:rsidRPr="006D3E9A">
        <w:rPr>
          <w:rFonts w:eastAsia="標楷體"/>
        </w:rPr>
        <w:t>The</w:t>
      </w:r>
      <w:r w:rsidRPr="006D3E9A">
        <w:rPr>
          <w:rFonts w:eastAsia="標楷體"/>
          <w:spacing w:val="-5"/>
        </w:rPr>
        <w:t xml:space="preserve"> </w:t>
      </w:r>
      <w:r w:rsidRPr="006D3E9A">
        <w:rPr>
          <w:rFonts w:eastAsia="標楷體"/>
        </w:rPr>
        <w:t>Evaluation</w:t>
      </w:r>
      <w:r w:rsidRPr="006D3E9A">
        <w:rPr>
          <w:rFonts w:eastAsia="標楷體"/>
          <w:spacing w:val="-4"/>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9"/>
        </w:rPr>
        <w:t xml:space="preserve"> </w:t>
      </w:r>
      <w:r w:rsidRPr="006D3E9A">
        <w:rPr>
          <w:rFonts w:eastAsia="標楷體"/>
        </w:rPr>
        <w:t>Web</w:t>
      </w:r>
      <w:r w:rsidRPr="006D3E9A">
        <w:rPr>
          <w:rFonts w:eastAsia="標楷體"/>
          <w:spacing w:val="-3"/>
        </w:rPr>
        <w:t xml:space="preserve"> </w:t>
      </w:r>
      <w:r w:rsidRPr="006D3E9A">
        <w:rPr>
          <w:rFonts w:eastAsia="標楷體"/>
          <w:spacing w:val="-2"/>
        </w:rPr>
        <w:t>Servers</w:t>
      </w:r>
    </w:p>
    <w:p w14:paraId="2B9A070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F0D58FC" w14:textId="77777777" w:rsidR="005833E1" w:rsidRPr="006D3E9A" w:rsidRDefault="005833E1">
      <w:pPr>
        <w:pStyle w:val="a3"/>
        <w:spacing w:before="80"/>
        <w:rPr>
          <w:rFonts w:eastAsia="標楷體"/>
        </w:rPr>
      </w:pPr>
    </w:p>
    <w:p w14:paraId="4E1B9E87" w14:textId="3247DA75" w:rsidR="005833E1" w:rsidRPr="006D3E9A" w:rsidRDefault="001872F9">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1040" behindDoc="0" locked="0" layoutInCell="1" allowOverlap="1" wp14:anchorId="354C497C" wp14:editId="2504BD27">
            <wp:simplePos x="0" y="0"/>
            <wp:positionH relativeFrom="page">
              <wp:posOffset>359806</wp:posOffset>
            </wp:positionH>
            <wp:positionV relativeFrom="paragraph">
              <wp:posOffset>1013104</wp:posOffset>
            </wp:positionV>
            <wp:extent cx="6837678" cy="6837677"/>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To get more an accurate result, we did the evaluation tests 30 times with the two servers completing 62,800 requests with 1,000 hits at a time. The state of the servers was</w:t>
      </w:r>
      <w:r w:rsidRPr="006D3E9A">
        <w:rPr>
          <w:rFonts w:eastAsia="標楷體"/>
          <w:spacing w:val="-5"/>
        </w:rPr>
        <w:t xml:space="preserve"> </w:t>
      </w:r>
      <w:r w:rsidRPr="006D3E9A">
        <w:rPr>
          <w:rFonts w:eastAsia="標楷體"/>
        </w:rPr>
        <w:t>monitored</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whole</w:t>
      </w:r>
      <w:r w:rsidRPr="006D3E9A">
        <w:rPr>
          <w:rFonts w:eastAsia="標楷體"/>
          <w:spacing w:val="-5"/>
        </w:rPr>
        <w:t xml:space="preserve"> </w:t>
      </w:r>
      <w:r w:rsidRPr="006D3E9A">
        <w:rPr>
          <w:rFonts w:eastAsia="標楷體"/>
        </w:rPr>
        <w:t>time</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get</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possible</w:t>
      </w:r>
      <w:r w:rsidRPr="006D3E9A">
        <w:rPr>
          <w:rFonts w:eastAsia="標楷體"/>
          <w:spacing w:val="-5"/>
        </w:rPr>
        <w:t xml:space="preserve"> </w:t>
      </w:r>
      <w:r w:rsidRPr="006D3E9A">
        <w:rPr>
          <w:rFonts w:eastAsia="標楷體"/>
        </w:rPr>
        <w:t>SLOs</w:t>
      </w:r>
      <w:r w:rsidRPr="006D3E9A">
        <w:rPr>
          <w:rFonts w:eastAsia="標楷體"/>
          <w:spacing w:val="-5"/>
        </w:rPr>
        <w:t xml:space="preserve"> </w:t>
      </w:r>
      <w:r w:rsidRPr="006D3E9A">
        <w:rPr>
          <w:rFonts w:eastAsia="標楷體"/>
        </w:rPr>
        <w:t>for</w:t>
      </w:r>
      <w:r w:rsidRPr="006D3E9A">
        <w:rPr>
          <w:rFonts w:eastAsia="標楷體"/>
          <w:spacing w:val="-5"/>
        </w:rPr>
        <w:t xml:space="preserve"> </w:t>
      </w:r>
      <w:r w:rsidRPr="006D3E9A">
        <w:rPr>
          <w:rFonts w:eastAsia="標楷體"/>
        </w:rPr>
        <w:t>alert</w:t>
      </w:r>
      <w:r w:rsidRPr="006D3E9A">
        <w:rPr>
          <w:rFonts w:eastAsia="標楷體"/>
          <w:spacing w:val="-5"/>
        </w:rPr>
        <w:t xml:space="preserve"> </w:t>
      </w:r>
      <w:r w:rsidRPr="006D3E9A">
        <w:rPr>
          <w:rFonts w:eastAsia="標楷體"/>
        </w:rPr>
        <w:t>configuration</w:t>
      </w:r>
      <w:r w:rsidRPr="006D3E9A">
        <w:rPr>
          <w:rFonts w:eastAsia="標楷體"/>
          <w:spacing w:val="-5"/>
        </w:rPr>
        <w:t xml:space="preserve"> </w:t>
      </w:r>
      <w:r w:rsidRPr="006D3E9A">
        <w:rPr>
          <w:rFonts w:eastAsia="標楷體"/>
        </w:rPr>
        <w:t>later</w:t>
      </w:r>
      <w:r w:rsidRPr="006D3E9A">
        <w:rPr>
          <w:rFonts w:eastAsia="標楷體"/>
          <w:spacing w:val="-5"/>
        </w:rPr>
        <w:t xml:space="preserve"> </w:t>
      </w:r>
      <w:r w:rsidRPr="006D3E9A">
        <w:rPr>
          <w:rFonts w:eastAsia="標楷體"/>
        </w:rPr>
        <w:t>on. The testing results could be found in Table three below.</w:t>
      </w:r>
    </w:p>
    <w:p w14:paraId="149D78DD" w14:textId="741DB223" w:rsidR="005833E1" w:rsidRPr="006D3E9A" w:rsidRDefault="005833E1">
      <w:pPr>
        <w:pStyle w:val="a3"/>
        <w:rPr>
          <w:rFonts w:eastAsia="標楷體"/>
          <w:sz w:val="20"/>
        </w:rPr>
      </w:pPr>
    </w:p>
    <w:p w14:paraId="78326543" w14:textId="77777777" w:rsidR="005833E1" w:rsidRPr="006D3E9A" w:rsidRDefault="00000000">
      <w:pPr>
        <w:pStyle w:val="a3"/>
        <w:spacing w:before="67"/>
        <w:rPr>
          <w:rFonts w:eastAsia="標楷體"/>
          <w:sz w:val="20"/>
        </w:rPr>
      </w:pPr>
      <w:commentRangeStart w:id="461"/>
      <w:r w:rsidRPr="006D3E9A">
        <w:rPr>
          <w:rFonts w:eastAsia="標楷體"/>
          <w:noProof/>
        </w:rPr>
        <w:drawing>
          <wp:anchor distT="0" distB="0" distL="0" distR="0" simplePos="0" relativeHeight="251650048" behindDoc="1" locked="0" layoutInCell="1" allowOverlap="1" wp14:anchorId="3EF7DCD2" wp14:editId="09952423">
            <wp:simplePos x="0" y="0"/>
            <wp:positionH relativeFrom="page">
              <wp:posOffset>1209675</wp:posOffset>
            </wp:positionH>
            <wp:positionV relativeFrom="paragraph">
              <wp:posOffset>203849</wp:posOffset>
            </wp:positionV>
            <wp:extent cx="5210077" cy="3060192"/>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8" cstate="print"/>
                    <a:stretch>
                      <a:fillRect/>
                    </a:stretch>
                  </pic:blipFill>
                  <pic:spPr>
                    <a:xfrm>
                      <a:off x="0" y="0"/>
                      <a:ext cx="5210077" cy="3060192"/>
                    </a:xfrm>
                    <a:prstGeom prst="rect">
                      <a:avLst/>
                    </a:prstGeom>
                  </pic:spPr>
                </pic:pic>
              </a:graphicData>
            </a:graphic>
          </wp:anchor>
        </w:drawing>
      </w:r>
    </w:p>
    <w:p w14:paraId="4063B746" w14:textId="77777777" w:rsidR="005833E1" w:rsidRPr="006D3E9A" w:rsidRDefault="005833E1">
      <w:pPr>
        <w:pStyle w:val="a3"/>
        <w:spacing w:before="3"/>
        <w:rPr>
          <w:rFonts w:eastAsia="標楷體"/>
        </w:rPr>
      </w:pPr>
    </w:p>
    <w:p w14:paraId="4C7ABCB0" w14:textId="4BBD41CD" w:rsidR="005833E1" w:rsidRPr="00EE5453" w:rsidRDefault="001872F9">
      <w:pPr>
        <w:pStyle w:val="a3"/>
        <w:spacing w:before="1"/>
        <w:ind w:left="408" w:right="408"/>
        <w:jc w:val="center"/>
        <w:rPr>
          <w:rFonts w:eastAsia="標楷體"/>
        </w:rPr>
      </w:pPr>
      <w:ins w:id="462" w:author="190498 lily" w:date="2023-11-22T17:22:00Z">
        <w:r>
          <w:rPr>
            <w:rFonts w:eastAsia="標楷體"/>
            <w:i/>
            <w:iCs/>
          </w:rPr>
          <w:t>Figu</w:t>
        </w:r>
        <w:r w:rsidRPr="00EE5453">
          <w:rPr>
            <w:rFonts w:eastAsia="標楷體"/>
            <w:i/>
            <w:iCs/>
          </w:rPr>
          <w:t xml:space="preserve">re </w:t>
        </w:r>
      </w:ins>
      <w:del w:id="463" w:author="190498 lily" w:date="2023-11-22T17:22:00Z">
        <w:r w:rsidRPr="00EE5453" w:rsidDel="001872F9">
          <w:rPr>
            <w:rFonts w:eastAsia="標楷體"/>
            <w:i/>
            <w:iCs/>
            <w:rPrChange w:id="464" w:author="190498 lily" w:date="2023-11-22T20:10:00Z">
              <w:rPr>
                <w:rFonts w:eastAsia="標楷體"/>
              </w:rPr>
            </w:rPrChange>
          </w:rPr>
          <w:delText>Figure</w:delText>
        </w:r>
        <w:r w:rsidRPr="00EE5453" w:rsidDel="001872F9">
          <w:rPr>
            <w:rFonts w:eastAsia="標楷體"/>
            <w:i/>
            <w:iCs/>
            <w:spacing w:val="-5"/>
            <w:rPrChange w:id="465" w:author="190498 lily" w:date="2023-11-22T20:10:00Z">
              <w:rPr>
                <w:rFonts w:eastAsia="標楷體"/>
                <w:spacing w:val="-5"/>
              </w:rPr>
            </w:rPrChange>
          </w:rPr>
          <w:delText xml:space="preserve"> </w:delText>
        </w:r>
        <w:r w:rsidRPr="00EE5453" w:rsidDel="001872F9">
          <w:rPr>
            <w:rFonts w:eastAsia="標楷體"/>
            <w:i/>
            <w:iCs/>
            <w:rPrChange w:id="466" w:author="190498 lily" w:date="2023-11-22T20:10:00Z">
              <w:rPr>
                <w:rFonts w:eastAsia="標楷體"/>
              </w:rPr>
            </w:rPrChange>
          </w:rPr>
          <w:delText>24:</w:delText>
        </w:r>
      </w:del>
      <w:ins w:id="467" w:author="190498 lily" w:date="2023-11-22T17:23:00Z">
        <w:r w:rsidRPr="00EE5453">
          <w:rPr>
            <w:rFonts w:eastAsia="標楷體"/>
            <w:i/>
            <w:iCs/>
            <w:rPrChange w:id="468" w:author="190498 lily" w:date="2023-11-22T20:10:00Z">
              <w:rPr>
                <w:rFonts w:eastAsia="標楷體"/>
              </w:rPr>
            </w:rPrChange>
          </w:rPr>
          <w:t>4.1</w:t>
        </w:r>
      </w:ins>
      <w:ins w:id="469" w:author="190498 lily" w:date="2023-11-22T17:25:00Z">
        <w:r w:rsidRPr="00EE5453">
          <w:rPr>
            <w:rFonts w:eastAsia="標楷體"/>
            <w:i/>
            <w:iCs/>
            <w:rPrChange w:id="470" w:author="190498 lily" w:date="2023-11-22T20:10:00Z">
              <w:rPr>
                <w:rFonts w:eastAsia="標楷體"/>
              </w:rPr>
            </w:rPrChange>
          </w:rPr>
          <w:t>1</w:t>
        </w:r>
      </w:ins>
      <w:r w:rsidRPr="00EE5453">
        <w:rPr>
          <w:rFonts w:eastAsia="標楷體"/>
          <w:spacing w:val="-6"/>
        </w:rPr>
        <w:t xml:space="preserve"> </w:t>
      </w:r>
      <w:r w:rsidRPr="00EE5453">
        <w:rPr>
          <w:rFonts w:eastAsia="標楷體"/>
        </w:rPr>
        <w:t>The</w:t>
      </w:r>
      <w:r w:rsidRPr="00EE5453">
        <w:rPr>
          <w:rFonts w:eastAsia="標楷體"/>
          <w:spacing w:val="-2"/>
        </w:rPr>
        <w:t xml:space="preserve"> </w:t>
      </w:r>
      <w:r w:rsidRPr="00EE5453">
        <w:rPr>
          <w:rFonts w:eastAsia="標楷體"/>
        </w:rPr>
        <w:t>State</w:t>
      </w:r>
      <w:r w:rsidRPr="00EE5453">
        <w:rPr>
          <w:rFonts w:eastAsia="標楷體"/>
          <w:spacing w:val="-2"/>
        </w:rPr>
        <w:t xml:space="preserve"> </w:t>
      </w:r>
      <w:r w:rsidRPr="00EE5453">
        <w:rPr>
          <w:rFonts w:eastAsia="標楷體"/>
        </w:rPr>
        <w:t>of</w:t>
      </w:r>
      <w:r w:rsidRPr="00EE5453">
        <w:rPr>
          <w:rFonts w:eastAsia="標楷體"/>
          <w:spacing w:val="-1"/>
        </w:rPr>
        <w:t xml:space="preserve"> </w:t>
      </w:r>
      <w:r w:rsidRPr="00EE5453">
        <w:rPr>
          <w:rFonts w:eastAsia="標楷體"/>
        </w:rPr>
        <w:t>Servers</w:t>
      </w:r>
      <w:r w:rsidRPr="00EE5453">
        <w:rPr>
          <w:rFonts w:eastAsia="標楷體"/>
          <w:spacing w:val="-1"/>
        </w:rPr>
        <w:t xml:space="preserve"> </w:t>
      </w:r>
      <w:r w:rsidRPr="00EE5453">
        <w:rPr>
          <w:rFonts w:eastAsia="標楷體"/>
        </w:rPr>
        <w:t>while</w:t>
      </w:r>
      <w:r w:rsidRPr="00EE5453">
        <w:rPr>
          <w:rFonts w:eastAsia="標楷體"/>
          <w:spacing w:val="-2"/>
        </w:rPr>
        <w:t xml:space="preserve"> </w:t>
      </w:r>
      <w:r w:rsidRPr="00EE5453">
        <w:rPr>
          <w:rFonts w:eastAsia="標楷體"/>
        </w:rPr>
        <w:t>Operating</w:t>
      </w:r>
      <w:r w:rsidRPr="00EE5453">
        <w:rPr>
          <w:rFonts w:eastAsia="標楷體"/>
          <w:spacing w:val="-1"/>
        </w:rPr>
        <w:t xml:space="preserve"> </w:t>
      </w:r>
      <w:r w:rsidRPr="00EE5453">
        <w:rPr>
          <w:rFonts w:eastAsia="標楷體"/>
        </w:rPr>
        <w:t>Evaluation</w:t>
      </w:r>
      <w:r w:rsidRPr="00EE5453">
        <w:rPr>
          <w:rFonts w:eastAsia="標楷體"/>
          <w:spacing w:val="-6"/>
        </w:rPr>
        <w:t xml:space="preserve"> </w:t>
      </w:r>
      <w:r w:rsidRPr="00EE5453">
        <w:rPr>
          <w:rFonts w:eastAsia="標楷體"/>
          <w:spacing w:val="-2"/>
        </w:rPr>
        <w:t>Testing</w:t>
      </w:r>
      <w:commentRangeEnd w:id="461"/>
      <w:r w:rsidRPr="00EE5453">
        <w:rPr>
          <w:rStyle w:val="a6"/>
        </w:rPr>
        <w:commentReference w:id="461"/>
      </w:r>
    </w:p>
    <w:p w14:paraId="1BA597FD" w14:textId="77777777" w:rsidR="005833E1" w:rsidRPr="006D3E9A" w:rsidRDefault="005833E1">
      <w:pPr>
        <w:pStyle w:val="a3"/>
        <w:rPr>
          <w:rFonts w:eastAsia="標楷體"/>
          <w:sz w:val="20"/>
        </w:rPr>
      </w:pPr>
    </w:p>
    <w:p w14:paraId="3AC4758A" w14:textId="77777777" w:rsidR="005833E1" w:rsidRPr="006D3E9A" w:rsidRDefault="005833E1">
      <w:pPr>
        <w:pStyle w:val="a3"/>
        <w:rPr>
          <w:rFonts w:eastAsia="標楷體"/>
          <w:sz w:val="20"/>
        </w:rPr>
      </w:pPr>
    </w:p>
    <w:p w14:paraId="1DDE048E" w14:textId="77777777" w:rsidR="005833E1" w:rsidRPr="006D3E9A" w:rsidRDefault="00000000">
      <w:pPr>
        <w:pStyle w:val="a3"/>
        <w:spacing w:before="112"/>
        <w:rPr>
          <w:rFonts w:eastAsia="標楷體"/>
          <w:sz w:val="20"/>
        </w:rPr>
      </w:pPr>
      <w:commentRangeStart w:id="471"/>
      <w:r w:rsidRPr="006D3E9A">
        <w:rPr>
          <w:rFonts w:eastAsia="標楷體"/>
          <w:noProof/>
        </w:rPr>
        <w:drawing>
          <wp:anchor distT="0" distB="0" distL="0" distR="0" simplePos="0" relativeHeight="251658752" behindDoc="1" locked="0" layoutInCell="1" allowOverlap="1" wp14:anchorId="2222955C" wp14:editId="23C8A29F">
            <wp:simplePos x="0" y="0"/>
            <wp:positionH relativeFrom="page">
              <wp:posOffset>1295400</wp:posOffset>
            </wp:positionH>
            <wp:positionV relativeFrom="paragraph">
              <wp:posOffset>232718</wp:posOffset>
            </wp:positionV>
            <wp:extent cx="4966844" cy="2639758"/>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9" cstate="print"/>
                    <a:stretch>
                      <a:fillRect/>
                    </a:stretch>
                  </pic:blipFill>
                  <pic:spPr>
                    <a:xfrm>
                      <a:off x="0" y="0"/>
                      <a:ext cx="4966844" cy="2639758"/>
                    </a:xfrm>
                    <a:prstGeom prst="rect">
                      <a:avLst/>
                    </a:prstGeom>
                  </pic:spPr>
                </pic:pic>
              </a:graphicData>
            </a:graphic>
          </wp:anchor>
        </w:drawing>
      </w:r>
    </w:p>
    <w:p w14:paraId="696171C2" w14:textId="77777777" w:rsidR="005833E1" w:rsidRPr="006D3E9A" w:rsidRDefault="005833E1">
      <w:pPr>
        <w:pStyle w:val="a3"/>
        <w:spacing w:before="3"/>
        <w:rPr>
          <w:rFonts w:eastAsia="標楷體"/>
        </w:rPr>
      </w:pPr>
    </w:p>
    <w:p w14:paraId="5A5605D4" w14:textId="38380617" w:rsidR="005833E1" w:rsidRPr="006D3E9A" w:rsidRDefault="001872F9">
      <w:pPr>
        <w:pStyle w:val="a3"/>
        <w:ind w:left="409" w:right="408"/>
        <w:jc w:val="center"/>
        <w:rPr>
          <w:rFonts w:eastAsia="標楷體"/>
        </w:rPr>
      </w:pPr>
      <w:ins w:id="472" w:author="190498 lily" w:date="2023-11-22T17:24:00Z">
        <w:r>
          <w:rPr>
            <w:rFonts w:eastAsia="標楷體" w:hint="eastAsia"/>
            <w:i/>
            <w:iCs/>
            <w:lang w:eastAsia="zh-TW"/>
          </w:rPr>
          <w:t>Fi</w:t>
        </w:r>
        <w:r>
          <w:rPr>
            <w:rFonts w:eastAsia="標楷體"/>
            <w:i/>
            <w:iCs/>
            <w:lang w:eastAsia="zh-TW"/>
          </w:rPr>
          <w:t>gure 4.1</w:t>
        </w:r>
      </w:ins>
      <w:ins w:id="473" w:author="190498 lily" w:date="2023-11-22T17:25:00Z">
        <w:r>
          <w:rPr>
            <w:rFonts w:eastAsia="標楷體"/>
            <w:i/>
            <w:iCs/>
            <w:lang w:eastAsia="zh-TW"/>
          </w:rPr>
          <w:t>2</w:t>
        </w:r>
      </w:ins>
      <w:del w:id="474" w:author="190498 lily" w:date="2023-11-22T17:25:00Z">
        <w:r w:rsidRPr="006D3E9A" w:rsidDel="001872F9">
          <w:rPr>
            <w:rFonts w:eastAsia="標楷體"/>
          </w:rPr>
          <w:delText>Figure</w:delText>
        </w:r>
        <w:r w:rsidRPr="006D3E9A" w:rsidDel="001872F9">
          <w:rPr>
            <w:rFonts w:eastAsia="標楷體"/>
            <w:spacing w:val="-6"/>
          </w:rPr>
          <w:delText xml:space="preserve"> </w:delText>
        </w:r>
        <w:r w:rsidRPr="006D3E9A" w:rsidDel="001872F9">
          <w:rPr>
            <w:rFonts w:eastAsia="標楷體"/>
          </w:rPr>
          <w:delText>25:</w:delText>
        </w:r>
      </w:del>
      <w:r w:rsidRPr="006D3E9A">
        <w:rPr>
          <w:rFonts w:eastAsia="標楷體"/>
          <w:spacing w:val="-6"/>
        </w:rPr>
        <w:t xml:space="preserve"> </w:t>
      </w:r>
      <w:r w:rsidRPr="006D3E9A">
        <w:rPr>
          <w:rFonts w:eastAsia="標楷體"/>
        </w:rPr>
        <w:t>The</w:t>
      </w:r>
      <w:r w:rsidRPr="006D3E9A">
        <w:rPr>
          <w:rFonts w:eastAsia="標楷體"/>
          <w:spacing w:val="-7"/>
        </w:rPr>
        <w:t xml:space="preserve"> </w:t>
      </w:r>
      <w:r w:rsidRPr="006D3E9A">
        <w:rPr>
          <w:rFonts w:eastAsia="標楷體"/>
        </w:rPr>
        <w:t>Time</w:t>
      </w:r>
      <w:r w:rsidRPr="006D3E9A">
        <w:rPr>
          <w:rFonts w:eastAsia="標楷體"/>
          <w:spacing w:val="-3"/>
        </w:rPr>
        <w:t xml:space="preserve"> </w:t>
      </w:r>
      <w:r w:rsidRPr="006D3E9A">
        <w:rPr>
          <w:rFonts w:eastAsia="標楷體"/>
        </w:rPr>
        <w:t>Consumption</w:t>
      </w:r>
      <w:r w:rsidRPr="006D3E9A">
        <w:rPr>
          <w:rFonts w:eastAsia="標楷體"/>
          <w:spacing w:val="-2"/>
        </w:rPr>
        <w:t xml:space="preserve"> </w:t>
      </w:r>
      <w:r w:rsidRPr="006D3E9A">
        <w:rPr>
          <w:rFonts w:eastAsia="標楷體"/>
        </w:rPr>
        <w:t>of</w:t>
      </w:r>
      <w:r w:rsidRPr="006D3E9A">
        <w:rPr>
          <w:rFonts w:eastAsia="標楷體"/>
          <w:spacing w:val="-3"/>
        </w:rPr>
        <w:t xml:space="preserve"> </w:t>
      </w:r>
      <w:r w:rsidRPr="006D3E9A">
        <w:rPr>
          <w:rFonts w:eastAsia="標楷體"/>
        </w:rPr>
        <w:t>30</w:t>
      </w:r>
      <w:r w:rsidRPr="006D3E9A">
        <w:rPr>
          <w:rFonts w:eastAsia="標楷體"/>
          <w:spacing w:val="-2"/>
        </w:rPr>
        <w:t xml:space="preserve"> </w:t>
      </w:r>
      <w:r w:rsidRPr="006D3E9A">
        <w:rPr>
          <w:rFonts w:eastAsia="標楷體"/>
        </w:rPr>
        <w:t>Evaluation</w:t>
      </w:r>
      <w:r w:rsidRPr="006D3E9A">
        <w:rPr>
          <w:rFonts w:eastAsia="標楷體"/>
          <w:spacing w:val="-6"/>
        </w:rPr>
        <w:t xml:space="preserve"> </w:t>
      </w:r>
      <w:r w:rsidRPr="006D3E9A">
        <w:rPr>
          <w:rFonts w:eastAsia="標楷體"/>
          <w:spacing w:val="-2"/>
        </w:rPr>
        <w:t>Tests</w:t>
      </w:r>
      <w:commentRangeEnd w:id="471"/>
      <w:r>
        <w:rPr>
          <w:rStyle w:val="a6"/>
        </w:rPr>
        <w:commentReference w:id="471"/>
      </w:r>
    </w:p>
    <w:p w14:paraId="312A748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4C42E36" w14:textId="77777777" w:rsidR="005833E1" w:rsidRPr="006D3E9A" w:rsidRDefault="005833E1">
      <w:pPr>
        <w:pStyle w:val="a3"/>
        <w:spacing w:before="80"/>
        <w:rPr>
          <w:rFonts w:eastAsia="標楷體"/>
        </w:rPr>
      </w:pPr>
    </w:p>
    <w:p w14:paraId="352DB40C" w14:textId="6DAE9E62" w:rsidR="005833E1" w:rsidRPr="006D3E9A" w:rsidRDefault="00000000">
      <w:pPr>
        <w:pStyle w:val="a3"/>
        <w:ind w:left="4" w:right="412"/>
        <w:jc w:val="center"/>
        <w:rPr>
          <w:rFonts w:eastAsia="標楷體"/>
        </w:rPr>
      </w:pPr>
      <w:r w:rsidRPr="006D3E9A">
        <w:rPr>
          <w:rFonts w:eastAsia="標楷體"/>
          <w:noProof/>
        </w:rPr>
        <w:drawing>
          <wp:anchor distT="0" distB="0" distL="0" distR="0" simplePos="0" relativeHeight="251672064" behindDoc="0" locked="0" layoutInCell="1" allowOverlap="1" wp14:anchorId="63136A14" wp14:editId="7AD96391">
            <wp:simplePos x="0" y="0"/>
            <wp:positionH relativeFrom="page">
              <wp:posOffset>359806</wp:posOffset>
            </wp:positionH>
            <wp:positionV relativeFrom="paragraph">
              <wp:posOffset>1013104</wp:posOffset>
            </wp:positionV>
            <wp:extent cx="6837678" cy="6837677"/>
            <wp:effectExtent l="0" t="0" r="0" b="0"/>
            <wp:wrapNone/>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475" w:author="190498 lily" w:date="2023-11-22T17:26:00Z">
        <w:r w:rsidR="001872F9">
          <w:rPr>
            <w:rFonts w:eastAsia="標楷體"/>
          </w:rPr>
          <w:t>4.1</w:t>
        </w:r>
      </w:ins>
      <w:del w:id="476" w:author="190498 lily" w:date="2023-11-22T17:26:00Z">
        <w:r w:rsidRPr="006D3E9A" w:rsidDel="001872F9">
          <w:rPr>
            <w:rFonts w:eastAsia="標楷體"/>
          </w:rPr>
          <w:delText>3:</w:delText>
        </w:r>
      </w:del>
      <w:r w:rsidRPr="006D3E9A">
        <w:rPr>
          <w:rFonts w:eastAsia="標楷體"/>
          <w:spacing w:val="-1"/>
        </w:rPr>
        <w:t xml:space="preserve"> </w:t>
      </w:r>
      <w:r w:rsidRPr="001872F9">
        <w:rPr>
          <w:rFonts w:eastAsia="標楷體"/>
          <w:i/>
          <w:iCs/>
          <w:rPrChange w:id="477" w:author="190498 lily" w:date="2023-11-22T17:27:00Z">
            <w:rPr>
              <w:rFonts w:eastAsia="標楷體"/>
            </w:rPr>
          </w:rPrChange>
        </w:rPr>
        <w:t>Results</w:t>
      </w:r>
      <w:r w:rsidRPr="001872F9">
        <w:rPr>
          <w:rFonts w:eastAsia="標楷體"/>
          <w:i/>
          <w:iCs/>
          <w:spacing w:val="-2"/>
          <w:rPrChange w:id="478" w:author="190498 lily" w:date="2023-11-22T17:27:00Z">
            <w:rPr>
              <w:rFonts w:eastAsia="標楷體"/>
              <w:spacing w:val="-2"/>
            </w:rPr>
          </w:rPrChange>
        </w:rPr>
        <w:t xml:space="preserve"> </w:t>
      </w:r>
      <w:r w:rsidRPr="001872F9">
        <w:rPr>
          <w:rFonts w:eastAsia="標楷體"/>
          <w:i/>
          <w:iCs/>
          <w:rPrChange w:id="479" w:author="190498 lily" w:date="2023-11-22T17:27:00Z">
            <w:rPr>
              <w:rFonts w:eastAsia="標楷體"/>
            </w:rPr>
          </w:rPrChange>
        </w:rPr>
        <w:t>of</w:t>
      </w:r>
      <w:r w:rsidRPr="001872F9">
        <w:rPr>
          <w:rFonts w:eastAsia="標楷體"/>
          <w:i/>
          <w:iCs/>
          <w:spacing w:val="-1"/>
          <w:rPrChange w:id="480" w:author="190498 lily" w:date="2023-11-22T17:27:00Z">
            <w:rPr>
              <w:rFonts w:eastAsia="標楷體"/>
              <w:spacing w:val="-1"/>
            </w:rPr>
          </w:rPrChange>
        </w:rPr>
        <w:t xml:space="preserve"> </w:t>
      </w:r>
      <w:r w:rsidRPr="001872F9">
        <w:rPr>
          <w:rFonts w:eastAsia="標楷體"/>
          <w:i/>
          <w:iCs/>
          <w:rPrChange w:id="481" w:author="190498 lily" w:date="2023-11-22T17:27:00Z">
            <w:rPr>
              <w:rFonts w:eastAsia="標楷體"/>
            </w:rPr>
          </w:rPrChange>
        </w:rPr>
        <w:t>Two</w:t>
      </w:r>
      <w:r w:rsidRPr="001872F9">
        <w:rPr>
          <w:rFonts w:eastAsia="標楷體"/>
          <w:i/>
          <w:iCs/>
          <w:spacing w:val="-1"/>
          <w:rPrChange w:id="482" w:author="190498 lily" w:date="2023-11-22T17:27:00Z">
            <w:rPr>
              <w:rFonts w:eastAsia="標楷體"/>
              <w:spacing w:val="-1"/>
            </w:rPr>
          </w:rPrChange>
        </w:rPr>
        <w:t xml:space="preserve"> </w:t>
      </w:r>
      <w:r w:rsidRPr="001872F9">
        <w:rPr>
          <w:rFonts w:eastAsia="標楷體"/>
          <w:i/>
          <w:iCs/>
          <w:rPrChange w:id="483" w:author="190498 lily" w:date="2023-11-22T17:27:00Z">
            <w:rPr>
              <w:rFonts w:eastAsia="標楷體"/>
            </w:rPr>
          </w:rPrChange>
        </w:rPr>
        <w:t>Webservers</w:t>
      </w:r>
      <w:r w:rsidRPr="001872F9">
        <w:rPr>
          <w:rFonts w:eastAsia="標楷體"/>
          <w:i/>
          <w:iCs/>
          <w:spacing w:val="-2"/>
          <w:rPrChange w:id="484" w:author="190498 lily" w:date="2023-11-22T17:27:00Z">
            <w:rPr>
              <w:rFonts w:eastAsia="標楷體"/>
              <w:spacing w:val="-2"/>
            </w:rPr>
          </w:rPrChange>
        </w:rPr>
        <w:t xml:space="preserve"> </w:t>
      </w:r>
      <w:r w:rsidRPr="001872F9">
        <w:rPr>
          <w:rFonts w:eastAsia="標楷體"/>
          <w:i/>
          <w:iCs/>
          <w:rPrChange w:id="485" w:author="190498 lily" w:date="2023-11-22T17:27:00Z">
            <w:rPr>
              <w:rFonts w:eastAsia="標楷體"/>
            </w:rPr>
          </w:rPrChange>
        </w:rPr>
        <w:t>Completing</w:t>
      </w:r>
      <w:r w:rsidRPr="001872F9">
        <w:rPr>
          <w:rFonts w:eastAsia="標楷體"/>
          <w:i/>
          <w:iCs/>
          <w:spacing w:val="-1"/>
          <w:rPrChange w:id="486" w:author="190498 lily" w:date="2023-11-22T17:27:00Z">
            <w:rPr>
              <w:rFonts w:eastAsia="標楷體"/>
              <w:spacing w:val="-1"/>
            </w:rPr>
          </w:rPrChange>
        </w:rPr>
        <w:t xml:space="preserve"> </w:t>
      </w:r>
      <w:r w:rsidRPr="001872F9">
        <w:rPr>
          <w:rFonts w:eastAsia="標楷體"/>
          <w:i/>
          <w:iCs/>
          <w:rPrChange w:id="487" w:author="190498 lily" w:date="2023-11-22T17:27:00Z">
            <w:rPr>
              <w:rFonts w:eastAsia="標楷體"/>
            </w:rPr>
          </w:rPrChange>
        </w:rPr>
        <w:t>62,800</w:t>
      </w:r>
      <w:r w:rsidRPr="001872F9">
        <w:rPr>
          <w:rFonts w:eastAsia="標楷體"/>
          <w:i/>
          <w:iCs/>
          <w:spacing w:val="-1"/>
          <w:rPrChange w:id="488" w:author="190498 lily" w:date="2023-11-22T17:27:00Z">
            <w:rPr>
              <w:rFonts w:eastAsia="標楷體"/>
              <w:spacing w:val="-1"/>
            </w:rPr>
          </w:rPrChange>
        </w:rPr>
        <w:t xml:space="preserve"> </w:t>
      </w:r>
      <w:r w:rsidRPr="001872F9">
        <w:rPr>
          <w:rFonts w:eastAsia="標楷體"/>
          <w:i/>
          <w:iCs/>
          <w:rPrChange w:id="489" w:author="190498 lily" w:date="2023-11-22T17:27:00Z">
            <w:rPr>
              <w:rFonts w:eastAsia="標楷體"/>
            </w:rPr>
          </w:rPrChange>
        </w:rPr>
        <w:t>Requests</w:t>
      </w:r>
      <w:r w:rsidRPr="001872F9">
        <w:rPr>
          <w:rFonts w:eastAsia="標楷體"/>
          <w:i/>
          <w:iCs/>
          <w:spacing w:val="-2"/>
          <w:rPrChange w:id="490" w:author="190498 lily" w:date="2023-11-22T17:27:00Z">
            <w:rPr>
              <w:rFonts w:eastAsia="標楷體"/>
              <w:spacing w:val="-2"/>
            </w:rPr>
          </w:rPrChange>
        </w:rPr>
        <w:t xml:space="preserve"> </w:t>
      </w:r>
      <w:r w:rsidRPr="001872F9">
        <w:rPr>
          <w:rFonts w:eastAsia="標楷體"/>
          <w:i/>
          <w:iCs/>
          <w:rPrChange w:id="491" w:author="190498 lily" w:date="2023-11-22T17:27:00Z">
            <w:rPr>
              <w:rFonts w:eastAsia="標楷體"/>
            </w:rPr>
          </w:rPrChange>
        </w:rPr>
        <w:t>with</w:t>
      </w:r>
      <w:r w:rsidRPr="001872F9">
        <w:rPr>
          <w:rFonts w:eastAsia="標楷體"/>
          <w:i/>
          <w:iCs/>
          <w:spacing w:val="-1"/>
          <w:rPrChange w:id="492" w:author="190498 lily" w:date="2023-11-22T17:27:00Z">
            <w:rPr>
              <w:rFonts w:eastAsia="標楷體"/>
              <w:spacing w:val="-1"/>
            </w:rPr>
          </w:rPrChange>
        </w:rPr>
        <w:t xml:space="preserve"> </w:t>
      </w:r>
      <w:r w:rsidRPr="001872F9">
        <w:rPr>
          <w:rFonts w:eastAsia="標楷體"/>
          <w:i/>
          <w:iCs/>
          <w:rPrChange w:id="493" w:author="190498 lily" w:date="2023-11-22T17:27:00Z">
            <w:rPr>
              <w:rFonts w:eastAsia="標楷體"/>
            </w:rPr>
          </w:rPrChange>
        </w:rPr>
        <w:t>1,000</w:t>
      </w:r>
      <w:r w:rsidRPr="001872F9">
        <w:rPr>
          <w:rFonts w:eastAsia="標楷體"/>
          <w:i/>
          <w:iCs/>
          <w:spacing w:val="-1"/>
          <w:rPrChange w:id="494" w:author="190498 lily" w:date="2023-11-22T17:27:00Z">
            <w:rPr>
              <w:rFonts w:eastAsia="標楷體"/>
              <w:spacing w:val="-1"/>
            </w:rPr>
          </w:rPrChange>
        </w:rPr>
        <w:t xml:space="preserve"> </w:t>
      </w:r>
      <w:r w:rsidRPr="001872F9">
        <w:rPr>
          <w:rFonts w:eastAsia="標楷體"/>
          <w:i/>
          <w:iCs/>
          <w:spacing w:val="-4"/>
          <w:rPrChange w:id="495" w:author="190498 lily" w:date="2023-11-22T17:27:00Z">
            <w:rPr>
              <w:rFonts w:eastAsia="標楷體"/>
              <w:spacing w:val="-4"/>
            </w:rPr>
          </w:rPrChange>
        </w:rPr>
        <w:t>Hits</w:t>
      </w:r>
    </w:p>
    <w:p w14:paraId="3560EF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Change w:id="496" w:author="190498 lily" w:date="2023-11-22T20:11:00Z">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PrChange>
      </w:tblPr>
      <w:tblGrid>
        <w:gridCol w:w="542"/>
        <w:gridCol w:w="2006"/>
        <w:gridCol w:w="1699"/>
        <w:gridCol w:w="2049"/>
        <w:gridCol w:w="1919"/>
        <w:tblGridChange w:id="497">
          <w:tblGrid>
            <w:gridCol w:w="542"/>
            <w:gridCol w:w="2006"/>
            <w:gridCol w:w="1699"/>
            <w:gridCol w:w="2049"/>
            <w:gridCol w:w="1919"/>
          </w:tblGrid>
        </w:tblGridChange>
      </w:tblGrid>
      <w:tr w:rsidR="005833E1" w:rsidRPr="006D3E9A" w14:paraId="07258017" w14:textId="77777777" w:rsidTr="00EE5453">
        <w:trPr>
          <w:trHeight w:val="1007"/>
          <w:trPrChange w:id="498" w:author="190498 lily" w:date="2023-11-22T20:11:00Z">
            <w:trPr>
              <w:trHeight w:val="1007"/>
            </w:trPr>
          </w:trPrChange>
        </w:trPr>
        <w:tc>
          <w:tcPr>
            <w:tcW w:w="542" w:type="dxa"/>
            <w:tcBorders>
              <w:tl2br w:val="single" w:sz="4" w:space="0" w:color="auto"/>
            </w:tcBorders>
            <w:tcPrChange w:id="499" w:author="190498 lily" w:date="2023-11-22T20:11:00Z">
              <w:tcPr>
                <w:tcW w:w="542" w:type="dxa"/>
              </w:tcPr>
            </w:tcPrChange>
          </w:tcPr>
          <w:p w14:paraId="62CEE65E" w14:textId="77777777" w:rsidR="005833E1" w:rsidRPr="006D3E9A" w:rsidRDefault="005833E1">
            <w:pPr>
              <w:pStyle w:val="TableParagraph"/>
              <w:spacing w:before="0"/>
              <w:jc w:val="left"/>
              <w:rPr>
                <w:rFonts w:eastAsia="標楷體"/>
              </w:rPr>
            </w:pPr>
            <w:commentRangeStart w:id="500"/>
          </w:p>
        </w:tc>
        <w:tc>
          <w:tcPr>
            <w:tcW w:w="2006" w:type="dxa"/>
            <w:tcPrChange w:id="501" w:author="190498 lily" w:date="2023-11-22T20:11:00Z">
              <w:tcPr>
                <w:tcW w:w="2006" w:type="dxa"/>
              </w:tcPr>
            </w:tcPrChange>
          </w:tcPr>
          <w:p w14:paraId="36688AF3" w14:textId="77777777" w:rsidR="005833E1" w:rsidRPr="006D3E9A" w:rsidRDefault="00000000">
            <w:pPr>
              <w:pStyle w:val="TableParagraph"/>
              <w:spacing w:before="188" w:line="312" w:lineRule="auto"/>
              <w:ind w:left="105" w:right="186" w:firstLine="1167"/>
              <w:jc w:val="left"/>
              <w:rPr>
                <w:rFonts w:eastAsia="標楷體"/>
                <w:b/>
                <w:sz w:val="24"/>
              </w:rPr>
            </w:pPr>
            <w:r w:rsidRPr="006D3E9A">
              <w:rPr>
                <w:rFonts w:eastAsia="標楷體"/>
                <w:b/>
                <w:spacing w:val="-4"/>
                <w:sz w:val="24"/>
              </w:rPr>
              <w:t xml:space="preserve">Time </w:t>
            </w:r>
            <w:r w:rsidRPr="006D3E9A">
              <w:rPr>
                <w:rFonts w:eastAsia="標楷體"/>
                <w:b/>
                <w:sz w:val="24"/>
              </w:rPr>
              <w:t>Consumption</w:t>
            </w:r>
            <w:r w:rsidRPr="006D3E9A">
              <w:rPr>
                <w:rFonts w:eastAsia="標楷體"/>
                <w:b/>
                <w:spacing w:val="-4"/>
                <w:sz w:val="24"/>
              </w:rPr>
              <w:t xml:space="preserve"> </w:t>
            </w:r>
            <w:r w:rsidRPr="006D3E9A">
              <w:rPr>
                <w:rFonts w:eastAsia="標楷體"/>
                <w:b/>
                <w:spacing w:val="-5"/>
                <w:sz w:val="24"/>
              </w:rPr>
              <w:t>(s)</w:t>
            </w:r>
            <w:commentRangeEnd w:id="500"/>
            <w:r w:rsidR="001872F9">
              <w:rPr>
                <w:rStyle w:val="a6"/>
              </w:rPr>
              <w:commentReference w:id="500"/>
            </w:r>
          </w:p>
        </w:tc>
        <w:tc>
          <w:tcPr>
            <w:tcW w:w="1699" w:type="dxa"/>
            <w:tcPrChange w:id="502" w:author="190498 lily" w:date="2023-11-22T20:11:00Z">
              <w:tcPr>
                <w:tcW w:w="1699" w:type="dxa"/>
              </w:tcPr>
            </w:tcPrChange>
          </w:tcPr>
          <w:p w14:paraId="63A76E35" w14:textId="77777777" w:rsidR="005833E1" w:rsidRPr="006D3E9A" w:rsidRDefault="00000000">
            <w:pPr>
              <w:pStyle w:val="TableParagraph"/>
              <w:spacing w:before="188" w:line="312" w:lineRule="auto"/>
              <w:ind w:left="189" w:right="261" w:firstLine="419"/>
              <w:jc w:val="left"/>
              <w:rPr>
                <w:rFonts w:eastAsia="標楷體"/>
                <w:b/>
                <w:sz w:val="24"/>
              </w:rPr>
            </w:pPr>
            <w:r w:rsidRPr="006D3E9A">
              <w:rPr>
                <w:rFonts w:eastAsia="標楷體"/>
                <w:b/>
                <w:spacing w:val="-2"/>
                <w:sz w:val="24"/>
              </w:rPr>
              <w:t xml:space="preserve">Longest </w:t>
            </w:r>
            <w:r w:rsidRPr="006D3E9A">
              <w:rPr>
                <w:rFonts w:eastAsia="標楷體"/>
                <w:b/>
                <w:sz w:val="24"/>
              </w:rPr>
              <w:t>Requests</w:t>
            </w:r>
            <w:r w:rsidRPr="006D3E9A">
              <w:rPr>
                <w:rFonts w:eastAsia="標楷體"/>
                <w:b/>
                <w:spacing w:val="-3"/>
                <w:sz w:val="24"/>
              </w:rPr>
              <w:t xml:space="preserve"> </w:t>
            </w:r>
            <w:r w:rsidRPr="006D3E9A">
              <w:rPr>
                <w:rFonts w:eastAsia="標楷體"/>
                <w:b/>
                <w:spacing w:val="-5"/>
                <w:sz w:val="24"/>
              </w:rPr>
              <w:t>(s)</w:t>
            </w:r>
          </w:p>
        </w:tc>
        <w:tc>
          <w:tcPr>
            <w:tcW w:w="2049" w:type="dxa"/>
            <w:tcPrChange w:id="503" w:author="190498 lily" w:date="2023-11-22T20:11:00Z">
              <w:tcPr>
                <w:tcW w:w="2049" w:type="dxa"/>
              </w:tcPr>
            </w:tcPrChange>
          </w:tcPr>
          <w:p w14:paraId="293BD09B" w14:textId="77777777" w:rsidR="005833E1" w:rsidRPr="006D3E9A" w:rsidRDefault="00000000">
            <w:pPr>
              <w:pStyle w:val="TableParagraph"/>
              <w:spacing w:before="188" w:line="312" w:lineRule="auto"/>
              <w:ind w:left="388" w:right="193" w:hanging="267"/>
              <w:jc w:val="left"/>
              <w:rPr>
                <w:rFonts w:eastAsia="標楷體"/>
                <w:b/>
                <w:sz w:val="24"/>
              </w:rPr>
            </w:pPr>
            <w:r w:rsidRPr="006D3E9A">
              <w:rPr>
                <w:rFonts w:eastAsia="標楷體"/>
                <w:b/>
                <w:sz w:val="24"/>
              </w:rPr>
              <w:t>99%</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c>
          <w:tcPr>
            <w:tcW w:w="1919" w:type="dxa"/>
            <w:tcPrChange w:id="504" w:author="190498 lily" w:date="2023-11-22T20:11:00Z">
              <w:tcPr>
                <w:tcW w:w="1919" w:type="dxa"/>
              </w:tcPr>
            </w:tcPrChange>
          </w:tcPr>
          <w:p w14:paraId="76BE8C9E" w14:textId="77777777" w:rsidR="005833E1" w:rsidRPr="006D3E9A" w:rsidRDefault="00000000">
            <w:pPr>
              <w:pStyle w:val="TableParagraph"/>
              <w:spacing w:before="188" w:line="312" w:lineRule="auto"/>
              <w:ind w:left="320" w:right="131" w:hanging="267"/>
              <w:jc w:val="left"/>
              <w:rPr>
                <w:rFonts w:eastAsia="標楷體"/>
                <w:b/>
                <w:sz w:val="24"/>
              </w:rPr>
            </w:pPr>
            <w:r w:rsidRPr="006D3E9A">
              <w:rPr>
                <w:rFonts w:eastAsia="標楷體"/>
                <w:b/>
                <w:sz w:val="24"/>
              </w:rPr>
              <w:t>95%</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r>
      <w:tr w:rsidR="005833E1" w:rsidRPr="006D3E9A" w14:paraId="040144AC" w14:textId="77777777">
        <w:trPr>
          <w:trHeight w:val="397"/>
        </w:trPr>
        <w:tc>
          <w:tcPr>
            <w:tcW w:w="542" w:type="dxa"/>
          </w:tcPr>
          <w:p w14:paraId="44AF9B0B" w14:textId="77777777" w:rsidR="005833E1" w:rsidRPr="006D3E9A" w:rsidRDefault="00000000">
            <w:pPr>
              <w:pStyle w:val="TableParagraph"/>
              <w:ind w:left="17"/>
              <w:jc w:val="center"/>
              <w:rPr>
                <w:rFonts w:eastAsia="標楷體"/>
                <w:sz w:val="24"/>
              </w:rPr>
            </w:pPr>
            <w:r w:rsidRPr="006D3E9A">
              <w:rPr>
                <w:rFonts w:eastAsia="標楷體"/>
                <w:spacing w:val="-10"/>
                <w:sz w:val="24"/>
              </w:rPr>
              <w:t>1</w:t>
            </w:r>
          </w:p>
        </w:tc>
        <w:tc>
          <w:tcPr>
            <w:tcW w:w="2006" w:type="dxa"/>
          </w:tcPr>
          <w:p w14:paraId="1FDBC0AD" w14:textId="77777777" w:rsidR="005833E1" w:rsidRPr="006D3E9A" w:rsidRDefault="00000000">
            <w:pPr>
              <w:pStyle w:val="TableParagraph"/>
              <w:ind w:right="187"/>
              <w:rPr>
                <w:rFonts w:eastAsia="標楷體"/>
                <w:sz w:val="24"/>
              </w:rPr>
            </w:pPr>
            <w:r w:rsidRPr="006D3E9A">
              <w:rPr>
                <w:rFonts w:eastAsia="標楷體"/>
                <w:spacing w:val="-2"/>
                <w:sz w:val="24"/>
              </w:rPr>
              <w:t>10.283</w:t>
            </w:r>
          </w:p>
        </w:tc>
        <w:tc>
          <w:tcPr>
            <w:tcW w:w="1699" w:type="dxa"/>
          </w:tcPr>
          <w:p w14:paraId="4C7B71DB" w14:textId="77777777" w:rsidR="005833E1" w:rsidRPr="006D3E9A" w:rsidRDefault="00000000">
            <w:pPr>
              <w:pStyle w:val="TableParagraph"/>
              <w:ind w:right="264"/>
              <w:rPr>
                <w:rFonts w:eastAsia="標楷體"/>
                <w:sz w:val="24"/>
              </w:rPr>
            </w:pPr>
            <w:r w:rsidRPr="006D3E9A">
              <w:rPr>
                <w:rFonts w:eastAsia="標楷體"/>
                <w:spacing w:val="-2"/>
                <w:sz w:val="24"/>
              </w:rPr>
              <w:t>3.658</w:t>
            </w:r>
          </w:p>
        </w:tc>
        <w:tc>
          <w:tcPr>
            <w:tcW w:w="2049" w:type="dxa"/>
          </w:tcPr>
          <w:p w14:paraId="36CBC390" w14:textId="77777777" w:rsidR="005833E1" w:rsidRPr="006D3E9A" w:rsidRDefault="00000000">
            <w:pPr>
              <w:pStyle w:val="TableParagraph"/>
              <w:ind w:right="195"/>
              <w:rPr>
                <w:rFonts w:eastAsia="標楷體"/>
                <w:sz w:val="24"/>
              </w:rPr>
            </w:pPr>
            <w:r w:rsidRPr="006D3E9A">
              <w:rPr>
                <w:rFonts w:eastAsia="標楷體"/>
                <w:spacing w:val="-2"/>
                <w:sz w:val="24"/>
              </w:rPr>
              <w:t>1.157</w:t>
            </w:r>
          </w:p>
        </w:tc>
        <w:tc>
          <w:tcPr>
            <w:tcW w:w="1919" w:type="dxa"/>
          </w:tcPr>
          <w:p w14:paraId="421A3F75" w14:textId="77777777" w:rsidR="005833E1" w:rsidRPr="006D3E9A" w:rsidRDefault="00000000">
            <w:pPr>
              <w:pStyle w:val="TableParagraph"/>
              <w:ind w:right="132"/>
              <w:rPr>
                <w:rFonts w:eastAsia="標楷體"/>
                <w:sz w:val="24"/>
              </w:rPr>
            </w:pPr>
            <w:r w:rsidRPr="006D3E9A">
              <w:rPr>
                <w:rFonts w:eastAsia="標楷體"/>
                <w:spacing w:val="-2"/>
                <w:sz w:val="24"/>
              </w:rPr>
              <w:t>1.099</w:t>
            </w:r>
          </w:p>
        </w:tc>
      </w:tr>
      <w:tr w:rsidR="005833E1" w:rsidRPr="006D3E9A" w14:paraId="598DF657" w14:textId="77777777">
        <w:trPr>
          <w:trHeight w:val="397"/>
        </w:trPr>
        <w:tc>
          <w:tcPr>
            <w:tcW w:w="542" w:type="dxa"/>
          </w:tcPr>
          <w:p w14:paraId="3FB433CE" w14:textId="77777777" w:rsidR="005833E1" w:rsidRPr="006D3E9A" w:rsidRDefault="00000000">
            <w:pPr>
              <w:pStyle w:val="TableParagraph"/>
              <w:ind w:left="17"/>
              <w:jc w:val="center"/>
              <w:rPr>
                <w:rFonts w:eastAsia="標楷體"/>
                <w:sz w:val="24"/>
              </w:rPr>
            </w:pPr>
            <w:r w:rsidRPr="006D3E9A">
              <w:rPr>
                <w:rFonts w:eastAsia="標楷體"/>
                <w:spacing w:val="-10"/>
                <w:sz w:val="24"/>
              </w:rPr>
              <w:t>2</w:t>
            </w:r>
          </w:p>
        </w:tc>
        <w:tc>
          <w:tcPr>
            <w:tcW w:w="2006" w:type="dxa"/>
          </w:tcPr>
          <w:p w14:paraId="7F343DF3" w14:textId="77777777" w:rsidR="005833E1" w:rsidRPr="006D3E9A" w:rsidRDefault="00000000">
            <w:pPr>
              <w:pStyle w:val="TableParagraph"/>
              <w:ind w:right="187"/>
              <w:rPr>
                <w:rFonts w:eastAsia="標楷體"/>
                <w:sz w:val="24"/>
              </w:rPr>
            </w:pPr>
            <w:r w:rsidRPr="006D3E9A">
              <w:rPr>
                <w:rFonts w:eastAsia="標楷體"/>
                <w:spacing w:val="-2"/>
                <w:sz w:val="24"/>
              </w:rPr>
              <w:t>9.046</w:t>
            </w:r>
          </w:p>
        </w:tc>
        <w:tc>
          <w:tcPr>
            <w:tcW w:w="1699" w:type="dxa"/>
          </w:tcPr>
          <w:p w14:paraId="1239847F" w14:textId="77777777" w:rsidR="005833E1" w:rsidRPr="006D3E9A" w:rsidRDefault="00000000">
            <w:pPr>
              <w:pStyle w:val="TableParagraph"/>
              <w:ind w:right="264"/>
              <w:rPr>
                <w:rFonts w:eastAsia="標楷體"/>
                <w:sz w:val="24"/>
              </w:rPr>
            </w:pPr>
            <w:r w:rsidRPr="006D3E9A">
              <w:rPr>
                <w:rFonts w:eastAsia="標楷體"/>
                <w:spacing w:val="-2"/>
                <w:sz w:val="24"/>
              </w:rPr>
              <w:t>3.188</w:t>
            </w:r>
          </w:p>
        </w:tc>
        <w:tc>
          <w:tcPr>
            <w:tcW w:w="2049" w:type="dxa"/>
          </w:tcPr>
          <w:p w14:paraId="439CC14C"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6FB04D2F" w14:textId="77777777" w:rsidR="005833E1" w:rsidRPr="006D3E9A" w:rsidRDefault="00000000">
            <w:pPr>
              <w:pStyle w:val="TableParagraph"/>
              <w:ind w:right="132"/>
              <w:rPr>
                <w:rFonts w:eastAsia="標楷體"/>
                <w:sz w:val="24"/>
              </w:rPr>
            </w:pPr>
            <w:r w:rsidRPr="006D3E9A">
              <w:rPr>
                <w:rFonts w:eastAsia="標楷體"/>
                <w:spacing w:val="-2"/>
                <w:sz w:val="24"/>
              </w:rPr>
              <w:t>0.421</w:t>
            </w:r>
          </w:p>
        </w:tc>
      </w:tr>
      <w:tr w:rsidR="005833E1" w:rsidRPr="006D3E9A" w14:paraId="64AA131E" w14:textId="77777777">
        <w:trPr>
          <w:trHeight w:val="393"/>
        </w:trPr>
        <w:tc>
          <w:tcPr>
            <w:tcW w:w="542" w:type="dxa"/>
          </w:tcPr>
          <w:p w14:paraId="3630419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3</w:t>
            </w:r>
          </w:p>
        </w:tc>
        <w:tc>
          <w:tcPr>
            <w:tcW w:w="2006" w:type="dxa"/>
          </w:tcPr>
          <w:p w14:paraId="745143D3" w14:textId="77777777" w:rsidR="005833E1" w:rsidRPr="006D3E9A" w:rsidRDefault="00000000">
            <w:pPr>
              <w:pStyle w:val="TableParagraph"/>
              <w:spacing w:before="59"/>
              <w:ind w:right="187"/>
              <w:rPr>
                <w:rFonts w:eastAsia="標楷體"/>
                <w:sz w:val="24"/>
              </w:rPr>
            </w:pPr>
            <w:r w:rsidRPr="006D3E9A">
              <w:rPr>
                <w:rFonts w:eastAsia="標楷體"/>
                <w:spacing w:val="-2"/>
                <w:sz w:val="24"/>
              </w:rPr>
              <w:t>9.353</w:t>
            </w:r>
          </w:p>
        </w:tc>
        <w:tc>
          <w:tcPr>
            <w:tcW w:w="1699" w:type="dxa"/>
          </w:tcPr>
          <w:p w14:paraId="6CA3ED29" w14:textId="77777777" w:rsidR="005833E1" w:rsidRPr="006D3E9A" w:rsidRDefault="00000000">
            <w:pPr>
              <w:pStyle w:val="TableParagraph"/>
              <w:spacing w:before="59"/>
              <w:ind w:right="264"/>
              <w:rPr>
                <w:rFonts w:eastAsia="標楷體"/>
                <w:sz w:val="24"/>
              </w:rPr>
            </w:pPr>
            <w:r w:rsidRPr="006D3E9A">
              <w:rPr>
                <w:rFonts w:eastAsia="標楷體"/>
                <w:spacing w:val="-2"/>
                <w:sz w:val="24"/>
              </w:rPr>
              <w:t>3.445</w:t>
            </w:r>
          </w:p>
        </w:tc>
        <w:tc>
          <w:tcPr>
            <w:tcW w:w="2049" w:type="dxa"/>
          </w:tcPr>
          <w:p w14:paraId="67CE334E" w14:textId="77777777" w:rsidR="005833E1" w:rsidRPr="006D3E9A" w:rsidRDefault="00000000">
            <w:pPr>
              <w:pStyle w:val="TableParagraph"/>
              <w:spacing w:before="59"/>
              <w:ind w:right="195"/>
              <w:rPr>
                <w:rFonts w:eastAsia="標楷體"/>
                <w:sz w:val="24"/>
              </w:rPr>
            </w:pPr>
            <w:r w:rsidRPr="006D3E9A">
              <w:rPr>
                <w:rFonts w:eastAsia="標楷體"/>
                <w:spacing w:val="-2"/>
                <w:sz w:val="24"/>
              </w:rPr>
              <w:t>1.148</w:t>
            </w:r>
          </w:p>
        </w:tc>
        <w:tc>
          <w:tcPr>
            <w:tcW w:w="1919" w:type="dxa"/>
          </w:tcPr>
          <w:p w14:paraId="6C932973" w14:textId="77777777" w:rsidR="005833E1" w:rsidRPr="006D3E9A" w:rsidRDefault="00000000">
            <w:pPr>
              <w:pStyle w:val="TableParagraph"/>
              <w:spacing w:before="59"/>
              <w:ind w:right="132"/>
              <w:rPr>
                <w:rFonts w:eastAsia="標楷體"/>
                <w:sz w:val="24"/>
              </w:rPr>
            </w:pPr>
            <w:r w:rsidRPr="006D3E9A">
              <w:rPr>
                <w:rFonts w:eastAsia="標楷體"/>
                <w:spacing w:val="-2"/>
                <w:sz w:val="24"/>
              </w:rPr>
              <w:t>0.396</w:t>
            </w:r>
          </w:p>
        </w:tc>
      </w:tr>
      <w:tr w:rsidR="005833E1" w:rsidRPr="006D3E9A" w14:paraId="07097A68" w14:textId="77777777">
        <w:trPr>
          <w:trHeight w:val="398"/>
        </w:trPr>
        <w:tc>
          <w:tcPr>
            <w:tcW w:w="542" w:type="dxa"/>
          </w:tcPr>
          <w:p w14:paraId="6BAC46EE" w14:textId="77777777" w:rsidR="005833E1" w:rsidRPr="006D3E9A" w:rsidRDefault="00000000">
            <w:pPr>
              <w:pStyle w:val="TableParagraph"/>
              <w:ind w:left="17"/>
              <w:jc w:val="center"/>
              <w:rPr>
                <w:rFonts w:eastAsia="標楷體"/>
                <w:sz w:val="24"/>
              </w:rPr>
            </w:pPr>
            <w:r w:rsidRPr="006D3E9A">
              <w:rPr>
                <w:rFonts w:eastAsia="標楷體"/>
                <w:spacing w:val="-10"/>
                <w:sz w:val="24"/>
              </w:rPr>
              <w:t>4</w:t>
            </w:r>
          </w:p>
        </w:tc>
        <w:tc>
          <w:tcPr>
            <w:tcW w:w="2006" w:type="dxa"/>
          </w:tcPr>
          <w:p w14:paraId="4B29FAEB" w14:textId="77777777" w:rsidR="005833E1" w:rsidRPr="006D3E9A" w:rsidRDefault="00000000">
            <w:pPr>
              <w:pStyle w:val="TableParagraph"/>
              <w:ind w:right="187"/>
              <w:rPr>
                <w:rFonts w:eastAsia="標楷體"/>
                <w:sz w:val="24"/>
              </w:rPr>
            </w:pPr>
            <w:r w:rsidRPr="006D3E9A">
              <w:rPr>
                <w:rFonts w:eastAsia="標楷體"/>
                <w:spacing w:val="-2"/>
                <w:sz w:val="24"/>
              </w:rPr>
              <w:t>8.555</w:t>
            </w:r>
          </w:p>
        </w:tc>
        <w:tc>
          <w:tcPr>
            <w:tcW w:w="1699" w:type="dxa"/>
          </w:tcPr>
          <w:p w14:paraId="248BD6ED" w14:textId="77777777" w:rsidR="005833E1" w:rsidRPr="006D3E9A" w:rsidRDefault="00000000">
            <w:pPr>
              <w:pStyle w:val="TableParagraph"/>
              <w:ind w:right="264"/>
              <w:rPr>
                <w:rFonts w:eastAsia="標楷體"/>
                <w:sz w:val="24"/>
              </w:rPr>
            </w:pPr>
            <w:r w:rsidRPr="006D3E9A">
              <w:rPr>
                <w:rFonts w:eastAsia="標楷體"/>
                <w:spacing w:val="-2"/>
                <w:sz w:val="24"/>
              </w:rPr>
              <w:t>3.368</w:t>
            </w:r>
          </w:p>
        </w:tc>
        <w:tc>
          <w:tcPr>
            <w:tcW w:w="2049" w:type="dxa"/>
          </w:tcPr>
          <w:p w14:paraId="23C0F580" w14:textId="77777777" w:rsidR="005833E1" w:rsidRPr="006D3E9A" w:rsidRDefault="00000000">
            <w:pPr>
              <w:pStyle w:val="TableParagraph"/>
              <w:ind w:right="195"/>
              <w:rPr>
                <w:rFonts w:eastAsia="標楷體"/>
                <w:sz w:val="24"/>
              </w:rPr>
            </w:pPr>
            <w:r w:rsidRPr="006D3E9A">
              <w:rPr>
                <w:rFonts w:eastAsia="標楷體"/>
                <w:spacing w:val="-2"/>
                <w:sz w:val="24"/>
              </w:rPr>
              <w:t>1.328</w:t>
            </w:r>
          </w:p>
        </w:tc>
        <w:tc>
          <w:tcPr>
            <w:tcW w:w="1919" w:type="dxa"/>
          </w:tcPr>
          <w:p w14:paraId="3C96FA34" w14:textId="77777777" w:rsidR="005833E1" w:rsidRPr="006D3E9A" w:rsidRDefault="00000000">
            <w:pPr>
              <w:pStyle w:val="TableParagraph"/>
              <w:ind w:right="132"/>
              <w:rPr>
                <w:rFonts w:eastAsia="標楷體"/>
                <w:sz w:val="24"/>
              </w:rPr>
            </w:pPr>
            <w:r w:rsidRPr="006D3E9A">
              <w:rPr>
                <w:rFonts w:eastAsia="標楷體"/>
                <w:spacing w:val="-2"/>
                <w:sz w:val="24"/>
              </w:rPr>
              <w:t>0.517</w:t>
            </w:r>
          </w:p>
        </w:tc>
      </w:tr>
      <w:tr w:rsidR="005833E1" w:rsidRPr="006D3E9A" w14:paraId="4E575813" w14:textId="77777777">
        <w:trPr>
          <w:trHeight w:val="393"/>
        </w:trPr>
        <w:tc>
          <w:tcPr>
            <w:tcW w:w="542" w:type="dxa"/>
          </w:tcPr>
          <w:p w14:paraId="11A98F46" w14:textId="77777777" w:rsidR="005833E1" w:rsidRPr="006D3E9A" w:rsidRDefault="00000000">
            <w:pPr>
              <w:pStyle w:val="TableParagraph"/>
              <w:ind w:left="17"/>
              <w:jc w:val="center"/>
              <w:rPr>
                <w:rFonts w:eastAsia="標楷體"/>
                <w:sz w:val="24"/>
              </w:rPr>
            </w:pPr>
            <w:r w:rsidRPr="006D3E9A">
              <w:rPr>
                <w:rFonts w:eastAsia="標楷體"/>
                <w:spacing w:val="-10"/>
                <w:sz w:val="24"/>
              </w:rPr>
              <w:t>5</w:t>
            </w:r>
          </w:p>
        </w:tc>
        <w:tc>
          <w:tcPr>
            <w:tcW w:w="2006" w:type="dxa"/>
          </w:tcPr>
          <w:p w14:paraId="30EA1957" w14:textId="77777777" w:rsidR="005833E1" w:rsidRPr="006D3E9A" w:rsidRDefault="00000000">
            <w:pPr>
              <w:pStyle w:val="TableParagraph"/>
              <w:ind w:right="187"/>
              <w:rPr>
                <w:rFonts w:eastAsia="標楷體"/>
                <w:sz w:val="24"/>
              </w:rPr>
            </w:pPr>
            <w:r w:rsidRPr="006D3E9A">
              <w:rPr>
                <w:rFonts w:eastAsia="標楷體"/>
                <w:spacing w:val="-2"/>
                <w:sz w:val="24"/>
              </w:rPr>
              <w:t>9.362</w:t>
            </w:r>
          </w:p>
        </w:tc>
        <w:tc>
          <w:tcPr>
            <w:tcW w:w="1699" w:type="dxa"/>
          </w:tcPr>
          <w:p w14:paraId="1FDAFF31" w14:textId="77777777" w:rsidR="005833E1" w:rsidRPr="006D3E9A" w:rsidRDefault="00000000">
            <w:pPr>
              <w:pStyle w:val="TableParagraph"/>
              <w:ind w:right="264"/>
              <w:rPr>
                <w:rFonts w:eastAsia="標楷體"/>
                <w:sz w:val="24"/>
              </w:rPr>
            </w:pPr>
            <w:r w:rsidRPr="006D3E9A">
              <w:rPr>
                <w:rFonts w:eastAsia="標楷體"/>
                <w:spacing w:val="-2"/>
                <w:sz w:val="24"/>
              </w:rPr>
              <w:t>3.185</w:t>
            </w:r>
          </w:p>
        </w:tc>
        <w:tc>
          <w:tcPr>
            <w:tcW w:w="2049" w:type="dxa"/>
          </w:tcPr>
          <w:p w14:paraId="2F7CB373" w14:textId="77777777" w:rsidR="005833E1" w:rsidRPr="006D3E9A" w:rsidRDefault="00000000">
            <w:pPr>
              <w:pStyle w:val="TableParagraph"/>
              <w:ind w:right="195"/>
              <w:rPr>
                <w:rFonts w:eastAsia="標楷體"/>
                <w:sz w:val="24"/>
              </w:rPr>
            </w:pPr>
            <w:r w:rsidRPr="006D3E9A">
              <w:rPr>
                <w:rFonts w:eastAsia="標楷體"/>
                <w:spacing w:val="-2"/>
                <w:sz w:val="24"/>
              </w:rPr>
              <w:t>1.148</w:t>
            </w:r>
          </w:p>
        </w:tc>
        <w:tc>
          <w:tcPr>
            <w:tcW w:w="1919" w:type="dxa"/>
          </w:tcPr>
          <w:p w14:paraId="5DFD028A" w14:textId="77777777" w:rsidR="005833E1" w:rsidRPr="006D3E9A" w:rsidRDefault="00000000">
            <w:pPr>
              <w:pStyle w:val="TableParagraph"/>
              <w:ind w:right="132"/>
              <w:rPr>
                <w:rFonts w:eastAsia="標楷體"/>
                <w:sz w:val="24"/>
              </w:rPr>
            </w:pPr>
            <w:r w:rsidRPr="006D3E9A">
              <w:rPr>
                <w:rFonts w:eastAsia="標楷體"/>
                <w:spacing w:val="-2"/>
                <w:sz w:val="24"/>
              </w:rPr>
              <w:t>1.029</w:t>
            </w:r>
          </w:p>
        </w:tc>
      </w:tr>
      <w:tr w:rsidR="005833E1" w:rsidRPr="006D3E9A" w14:paraId="2D7FA105" w14:textId="77777777">
        <w:trPr>
          <w:trHeight w:val="397"/>
        </w:trPr>
        <w:tc>
          <w:tcPr>
            <w:tcW w:w="542" w:type="dxa"/>
          </w:tcPr>
          <w:p w14:paraId="07DAB8FB" w14:textId="77777777" w:rsidR="005833E1" w:rsidRPr="006D3E9A" w:rsidRDefault="00000000">
            <w:pPr>
              <w:pStyle w:val="TableParagraph"/>
              <w:ind w:left="17"/>
              <w:jc w:val="center"/>
              <w:rPr>
                <w:rFonts w:eastAsia="標楷體"/>
                <w:sz w:val="24"/>
              </w:rPr>
            </w:pPr>
            <w:r w:rsidRPr="006D3E9A">
              <w:rPr>
                <w:rFonts w:eastAsia="標楷體"/>
                <w:spacing w:val="-10"/>
                <w:sz w:val="24"/>
              </w:rPr>
              <w:t>6</w:t>
            </w:r>
          </w:p>
        </w:tc>
        <w:tc>
          <w:tcPr>
            <w:tcW w:w="2006" w:type="dxa"/>
          </w:tcPr>
          <w:p w14:paraId="6CF7341F" w14:textId="77777777" w:rsidR="005833E1" w:rsidRPr="006D3E9A" w:rsidRDefault="00000000">
            <w:pPr>
              <w:pStyle w:val="TableParagraph"/>
              <w:ind w:right="187"/>
              <w:rPr>
                <w:rFonts w:eastAsia="標楷體"/>
                <w:sz w:val="24"/>
              </w:rPr>
            </w:pPr>
            <w:r w:rsidRPr="006D3E9A">
              <w:rPr>
                <w:rFonts w:eastAsia="標楷體"/>
                <w:spacing w:val="-2"/>
                <w:sz w:val="24"/>
              </w:rPr>
              <w:t>8.976</w:t>
            </w:r>
          </w:p>
        </w:tc>
        <w:tc>
          <w:tcPr>
            <w:tcW w:w="1699" w:type="dxa"/>
          </w:tcPr>
          <w:p w14:paraId="62977947" w14:textId="77777777" w:rsidR="005833E1" w:rsidRPr="006D3E9A" w:rsidRDefault="00000000">
            <w:pPr>
              <w:pStyle w:val="TableParagraph"/>
              <w:ind w:right="264"/>
              <w:rPr>
                <w:rFonts w:eastAsia="標楷體"/>
                <w:sz w:val="24"/>
              </w:rPr>
            </w:pPr>
            <w:r w:rsidRPr="006D3E9A">
              <w:rPr>
                <w:rFonts w:eastAsia="標楷體"/>
                <w:spacing w:val="-2"/>
                <w:sz w:val="24"/>
              </w:rPr>
              <w:t>3.129</w:t>
            </w:r>
          </w:p>
        </w:tc>
        <w:tc>
          <w:tcPr>
            <w:tcW w:w="2049" w:type="dxa"/>
          </w:tcPr>
          <w:p w14:paraId="681487E9"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76AEDDCB" w14:textId="77777777" w:rsidR="005833E1" w:rsidRPr="006D3E9A" w:rsidRDefault="00000000">
            <w:pPr>
              <w:pStyle w:val="TableParagraph"/>
              <w:ind w:right="132"/>
              <w:rPr>
                <w:rFonts w:eastAsia="標楷體"/>
                <w:sz w:val="24"/>
              </w:rPr>
            </w:pPr>
            <w:r w:rsidRPr="006D3E9A">
              <w:rPr>
                <w:rFonts w:eastAsia="標楷體"/>
                <w:spacing w:val="-2"/>
                <w:sz w:val="24"/>
              </w:rPr>
              <w:t>0.376</w:t>
            </w:r>
          </w:p>
        </w:tc>
      </w:tr>
      <w:tr w:rsidR="005833E1" w:rsidRPr="006D3E9A" w14:paraId="6ED8DA1E" w14:textId="77777777">
        <w:trPr>
          <w:trHeight w:val="397"/>
        </w:trPr>
        <w:tc>
          <w:tcPr>
            <w:tcW w:w="542" w:type="dxa"/>
          </w:tcPr>
          <w:p w14:paraId="1451026E" w14:textId="77777777" w:rsidR="005833E1" w:rsidRPr="006D3E9A" w:rsidRDefault="00000000">
            <w:pPr>
              <w:pStyle w:val="TableParagraph"/>
              <w:ind w:left="17"/>
              <w:jc w:val="center"/>
              <w:rPr>
                <w:rFonts w:eastAsia="標楷體"/>
                <w:sz w:val="24"/>
              </w:rPr>
            </w:pPr>
            <w:r w:rsidRPr="006D3E9A">
              <w:rPr>
                <w:rFonts w:eastAsia="標楷體"/>
                <w:spacing w:val="-10"/>
                <w:sz w:val="24"/>
              </w:rPr>
              <w:t>7</w:t>
            </w:r>
          </w:p>
        </w:tc>
        <w:tc>
          <w:tcPr>
            <w:tcW w:w="2006" w:type="dxa"/>
          </w:tcPr>
          <w:p w14:paraId="02D6DFA0" w14:textId="77777777" w:rsidR="005833E1" w:rsidRPr="006D3E9A" w:rsidRDefault="00000000">
            <w:pPr>
              <w:pStyle w:val="TableParagraph"/>
              <w:ind w:right="187"/>
              <w:rPr>
                <w:rFonts w:eastAsia="標楷體"/>
                <w:sz w:val="24"/>
              </w:rPr>
            </w:pPr>
            <w:r w:rsidRPr="006D3E9A">
              <w:rPr>
                <w:rFonts w:eastAsia="標楷體"/>
                <w:spacing w:val="-2"/>
                <w:sz w:val="24"/>
              </w:rPr>
              <w:t>9.593</w:t>
            </w:r>
          </w:p>
        </w:tc>
        <w:tc>
          <w:tcPr>
            <w:tcW w:w="1699" w:type="dxa"/>
          </w:tcPr>
          <w:p w14:paraId="084DB04E" w14:textId="77777777" w:rsidR="005833E1" w:rsidRPr="006D3E9A" w:rsidRDefault="00000000">
            <w:pPr>
              <w:pStyle w:val="TableParagraph"/>
              <w:ind w:right="264"/>
              <w:rPr>
                <w:rFonts w:eastAsia="標楷體"/>
                <w:sz w:val="24"/>
              </w:rPr>
            </w:pPr>
            <w:r w:rsidRPr="006D3E9A">
              <w:rPr>
                <w:rFonts w:eastAsia="標楷體"/>
                <w:spacing w:val="-2"/>
                <w:sz w:val="24"/>
              </w:rPr>
              <w:t>3.381</w:t>
            </w:r>
          </w:p>
        </w:tc>
        <w:tc>
          <w:tcPr>
            <w:tcW w:w="2049" w:type="dxa"/>
          </w:tcPr>
          <w:p w14:paraId="27715623" w14:textId="77777777" w:rsidR="005833E1" w:rsidRPr="006D3E9A" w:rsidRDefault="00000000">
            <w:pPr>
              <w:pStyle w:val="TableParagraph"/>
              <w:ind w:right="195"/>
              <w:rPr>
                <w:rFonts w:eastAsia="標楷體"/>
                <w:sz w:val="24"/>
              </w:rPr>
            </w:pPr>
            <w:r w:rsidRPr="006D3E9A">
              <w:rPr>
                <w:rFonts w:eastAsia="標楷體"/>
                <w:spacing w:val="-2"/>
                <w:sz w:val="24"/>
              </w:rPr>
              <w:t>1.144</w:t>
            </w:r>
          </w:p>
        </w:tc>
        <w:tc>
          <w:tcPr>
            <w:tcW w:w="1919" w:type="dxa"/>
          </w:tcPr>
          <w:p w14:paraId="42025738"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5731AE50" w14:textId="77777777">
        <w:trPr>
          <w:trHeight w:val="393"/>
        </w:trPr>
        <w:tc>
          <w:tcPr>
            <w:tcW w:w="542" w:type="dxa"/>
          </w:tcPr>
          <w:p w14:paraId="1034A01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8</w:t>
            </w:r>
          </w:p>
        </w:tc>
        <w:tc>
          <w:tcPr>
            <w:tcW w:w="2006" w:type="dxa"/>
          </w:tcPr>
          <w:p w14:paraId="4DEE8179" w14:textId="77777777" w:rsidR="005833E1" w:rsidRPr="006D3E9A" w:rsidRDefault="00000000">
            <w:pPr>
              <w:pStyle w:val="TableParagraph"/>
              <w:spacing w:before="59"/>
              <w:ind w:right="187"/>
              <w:rPr>
                <w:rFonts w:eastAsia="標楷體"/>
                <w:sz w:val="24"/>
              </w:rPr>
            </w:pPr>
            <w:r w:rsidRPr="006D3E9A">
              <w:rPr>
                <w:rFonts w:eastAsia="標楷體"/>
                <w:spacing w:val="-2"/>
                <w:sz w:val="24"/>
              </w:rPr>
              <w:t>9.406</w:t>
            </w:r>
          </w:p>
        </w:tc>
        <w:tc>
          <w:tcPr>
            <w:tcW w:w="1699" w:type="dxa"/>
          </w:tcPr>
          <w:p w14:paraId="51E9E71B" w14:textId="77777777" w:rsidR="005833E1" w:rsidRPr="006D3E9A" w:rsidRDefault="00000000">
            <w:pPr>
              <w:pStyle w:val="TableParagraph"/>
              <w:spacing w:before="59"/>
              <w:ind w:right="264"/>
              <w:rPr>
                <w:rFonts w:eastAsia="標楷體"/>
                <w:sz w:val="24"/>
              </w:rPr>
            </w:pPr>
            <w:r w:rsidRPr="006D3E9A">
              <w:rPr>
                <w:rFonts w:eastAsia="標楷體"/>
                <w:spacing w:val="-2"/>
                <w:sz w:val="24"/>
              </w:rPr>
              <w:t>3.209</w:t>
            </w:r>
          </w:p>
        </w:tc>
        <w:tc>
          <w:tcPr>
            <w:tcW w:w="2049" w:type="dxa"/>
          </w:tcPr>
          <w:p w14:paraId="1553E315"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1.138</w:t>
            </w:r>
          </w:p>
        </w:tc>
        <w:tc>
          <w:tcPr>
            <w:tcW w:w="1919" w:type="dxa"/>
          </w:tcPr>
          <w:p w14:paraId="4E3B6229" w14:textId="77777777" w:rsidR="005833E1" w:rsidRPr="006D3E9A" w:rsidRDefault="00000000">
            <w:pPr>
              <w:pStyle w:val="TableParagraph"/>
              <w:spacing w:before="59"/>
              <w:ind w:right="132"/>
              <w:rPr>
                <w:rFonts w:eastAsia="標楷體"/>
                <w:sz w:val="24"/>
              </w:rPr>
            </w:pPr>
            <w:r w:rsidRPr="006D3E9A">
              <w:rPr>
                <w:rFonts w:eastAsia="標楷體"/>
                <w:spacing w:val="-2"/>
                <w:sz w:val="24"/>
              </w:rPr>
              <w:t>0.323</w:t>
            </w:r>
          </w:p>
        </w:tc>
      </w:tr>
      <w:tr w:rsidR="005833E1" w:rsidRPr="006D3E9A" w14:paraId="1CC7DF17" w14:textId="77777777">
        <w:trPr>
          <w:trHeight w:val="397"/>
        </w:trPr>
        <w:tc>
          <w:tcPr>
            <w:tcW w:w="542" w:type="dxa"/>
          </w:tcPr>
          <w:p w14:paraId="27F910BA" w14:textId="77777777" w:rsidR="005833E1" w:rsidRPr="006D3E9A" w:rsidRDefault="00000000">
            <w:pPr>
              <w:pStyle w:val="TableParagraph"/>
              <w:ind w:left="17"/>
              <w:jc w:val="center"/>
              <w:rPr>
                <w:rFonts w:eastAsia="標楷體"/>
                <w:sz w:val="24"/>
              </w:rPr>
            </w:pPr>
            <w:r w:rsidRPr="006D3E9A">
              <w:rPr>
                <w:rFonts w:eastAsia="標楷體"/>
                <w:spacing w:val="-10"/>
                <w:sz w:val="24"/>
              </w:rPr>
              <w:t>9</w:t>
            </w:r>
          </w:p>
        </w:tc>
        <w:tc>
          <w:tcPr>
            <w:tcW w:w="2006" w:type="dxa"/>
          </w:tcPr>
          <w:p w14:paraId="190364FF" w14:textId="77777777" w:rsidR="005833E1" w:rsidRPr="006D3E9A" w:rsidRDefault="00000000">
            <w:pPr>
              <w:pStyle w:val="TableParagraph"/>
              <w:ind w:right="187"/>
              <w:rPr>
                <w:rFonts w:eastAsia="標楷體"/>
                <w:sz w:val="24"/>
              </w:rPr>
            </w:pPr>
            <w:r w:rsidRPr="006D3E9A">
              <w:rPr>
                <w:rFonts w:eastAsia="標楷體"/>
                <w:spacing w:val="-2"/>
                <w:sz w:val="24"/>
              </w:rPr>
              <w:t>9.309</w:t>
            </w:r>
          </w:p>
        </w:tc>
        <w:tc>
          <w:tcPr>
            <w:tcW w:w="1699" w:type="dxa"/>
          </w:tcPr>
          <w:p w14:paraId="324651AB" w14:textId="77777777" w:rsidR="005833E1" w:rsidRPr="006D3E9A" w:rsidRDefault="00000000">
            <w:pPr>
              <w:pStyle w:val="TableParagraph"/>
              <w:ind w:right="264"/>
              <w:rPr>
                <w:rFonts w:eastAsia="標楷體"/>
                <w:sz w:val="24"/>
              </w:rPr>
            </w:pPr>
            <w:r w:rsidRPr="006D3E9A">
              <w:rPr>
                <w:rFonts w:eastAsia="標楷體"/>
                <w:spacing w:val="-2"/>
                <w:sz w:val="24"/>
              </w:rPr>
              <w:t>3.242</w:t>
            </w:r>
          </w:p>
        </w:tc>
        <w:tc>
          <w:tcPr>
            <w:tcW w:w="2049" w:type="dxa"/>
          </w:tcPr>
          <w:p w14:paraId="4EB7EE74"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0143B01C" w14:textId="77777777" w:rsidR="005833E1" w:rsidRPr="006D3E9A" w:rsidRDefault="00000000">
            <w:pPr>
              <w:pStyle w:val="TableParagraph"/>
              <w:ind w:right="132"/>
              <w:rPr>
                <w:rFonts w:eastAsia="標楷體"/>
                <w:sz w:val="24"/>
              </w:rPr>
            </w:pPr>
            <w:r w:rsidRPr="006D3E9A">
              <w:rPr>
                <w:rFonts w:eastAsia="標楷體"/>
                <w:spacing w:val="-2"/>
                <w:sz w:val="24"/>
              </w:rPr>
              <w:t>0.331</w:t>
            </w:r>
          </w:p>
        </w:tc>
      </w:tr>
      <w:tr w:rsidR="005833E1" w:rsidRPr="006D3E9A" w14:paraId="6F79A429" w14:textId="77777777">
        <w:trPr>
          <w:trHeight w:val="393"/>
        </w:trPr>
        <w:tc>
          <w:tcPr>
            <w:tcW w:w="542" w:type="dxa"/>
          </w:tcPr>
          <w:p w14:paraId="3AC642AF" w14:textId="77777777" w:rsidR="005833E1" w:rsidRPr="006D3E9A" w:rsidRDefault="00000000">
            <w:pPr>
              <w:pStyle w:val="TableParagraph"/>
              <w:ind w:left="17"/>
              <w:jc w:val="center"/>
              <w:rPr>
                <w:rFonts w:eastAsia="標楷體"/>
                <w:sz w:val="24"/>
              </w:rPr>
            </w:pPr>
            <w:r w:rsidRPr="006D3E9A">
              <w:rPr>
                <w:rFonts w:eastAsia="標楷體"/>
                <w:spacing w:val="-5"/>
                <w:sz w:val="24"/>
              </w:rPr>
              <w:t>10</w:t>
            </w:r>
          </w:p>
        </w:tc>
        <w:tc>
          <w:tcPr>
            <w:tcW w:w="2006" w:type="dxa"/>
          </w:tcPr>
          <w:p w14:paraId="62F903EF" w14:textId="77777777" w:rsidR="005833E1" w:rsidRPr="006D3E9A" w:rsidRDefault="00000000">
            <w:pPr>
              <w:pStyle w:val="TableParagraph"/>
              <w:ind w:right="187"/>
              <w:rPr>
                <w:rFonts w:eastAsia="標楷體"/>
                <w:sz w:val="24"/>
              </w:rPr>
            </w:pPr>
            <w:r w:rsidRPr="006D3E9A">
              <w:rPr>
                <w:rFonts w:eastAsia="標楷體"/>
                <w:spacing w:val="-2"/>
                <w:sz w:val="24"/>
              </w:rPr>
              <w:t>9.468</w:t>
            </w:r>
          </w:p>
        </w:tc>
        <w:tc>
          <w:tcPr>
            <w:tcW w:w="1699" w:type="dxa"/>
          </w:tcPr>
          <w:p w14:paraId="0618CD95" w14:textId="77777777" w:rsidR="005833E1" w:rsidRPr="006D3E9A" w:rsidRDefault="00000000">
            <w:pPr>
              <w:pStyle w:val="TableParagraph"/>
              <w:ind w:right="264"/>
              <w:rPr>
                <w:rFonts w:eastAsia="標楷體"/>
                <w:sz w:val="24"/>
              </w:rPr>
            </w:pPr>
            <w:r w:rsidRPr="006D3E9A">
              <w:rPr>
                <w:rFonts w:eastAsia="標楷體"/>
                <w:spacing w:val="-2"/>
                <w:sz w:val="24"/>
              </w:rPr>
              <w:t>3.382</w:t>
            </w:r>
          </w:p>
        </w:tc>
        <w:tc>
          <w:tcPr>
            <w:tcW w:w="2049" w:type="dxa"/>
          </w:tcPr>
          <w:p w14:paraId="009373DF" w14:textId="77777777" w:rsidR="005833E1" w:rsidRPr="006D3E9A" w:rsidRDefault="00000000">
            <w:pPr>
              <w:pStyle w:val="TableParagraph"/>
              <w:ind w:right="195"/>
              <w:rPr>
                <w:rFonts w:eastAsia="標楷體"/>
                <w:sz w:val="24"/>
              </w:rPr>
            </w:pPr>
            <w:r w:rsidRPr="006D3E9A">
              <w:rPr>
                <w:rFonts w:eastAsia="標楷體"/>
                <w:spacing w:val="-4"/>
                <w:sz w:val="24"/>
              </w:rPr>
              <w:t>1.13</w:t>
            </w:r>
          </w:p>
        </w:tc>
        <w:tc>
          <w:tcPr>
            <w:tcW w:w="1919" w:type="dxa"/>
          </w:tcPr>
          <w:p w14:paraId="33D0E1F8" w14:textId="77777777" w:rsidR="005833E1" w:rsidRPr="006D3E9A" w:rsidRDefault="00000000">
            <w:pPr>
              <w:pStyle w:val="TableParagraph"/>
              <w:ind w:right="132"/>
              <w:rPr>
                <w:rFonts w:eastAsia="標楷體"/>
                <w:sz w:val="24"/>
              </w:rPr>
            </w:pPr>
            <w:r w:rsidRPr="006D3E9A">
              <w:rPr>
                <w:rFonts w:eastAsia="標楷體"/>
                <w:spacing w:val="-2"/>
                <w:sz w:val="24"/>
              </w:rPr>
              <w:t>0.317</w:t>
            </w:r>
          </w:p>
        </w:tc>
      </w:tr>
      <w:tr w:rsidR="005833E1" w:rsidRPr="006D3E9A" w14:paraId="79255E18" w14:textId="77777777">
        <w:trPr>
          <w:trHeight w:val="397"/>
        </w:trPr>
        <w:tc>
          <w:tcPr>
            <w:tcW w:w="542" w:type="dxa"/>
          </w:tcPr>
          <w:p w14:paraId="289B9FA9" w14:textId="77777777" w:rsidR="005833E1" w:rsidRPr="006D3E9A" w:rsidRDefault="00000000">
            <w:pPr>
              <w:pStyle w:val="TableParagraph"/>
              <w:ind w:left="17"/>
              <w:jc w:val="center"/>
              <w:rPr>
                <w:rFonts w:eastAsia="標楷體"/>
                <w:sz w:val="24"/>
              </w:rPr>
            </w:pPr>
            <w:r w:rsidRPr="006D3E9A">
              <w:rPr>
                <w:rFonts w:eastAsia="標楷體"/>
                <w:spacing w:val="-5"/>
                <w:sz w:val="24"/>
              </w:rPr>
              <w:t>11</w:t>
            </w:r>
          </w:p>
        </w:tc>
        <w:tc>
          <w:tcPr>
            <w:tcW w:w="2006" w:type="dxa"/>
          </w:tcPr>
          <w:p w14:paraId="7548E1B2" w14:textId="77777777" w:rsidR="005833E1" w:rsidRPr="006D3E9A" w:rsidRDefault="00000000">
            <w:pPr>
              <w:pStyle w:val="TableParagraph"/>
              <w:ind w:right="187"/>
              <w:rPr>
                <w:rFonts w:eastAsia="標楷體"/>
                <w:sz w:val="24"/>
              </w:rPr>
            </w:pPr>
            <w:r w:rsidRPr="006D3E9A">
              <w:rPr>
                <w:rFonts w:eastAsia="標楷體"/>
                <w:spacing w:val="-2"/>
                <w:sz w:val="24"/>
              </w:rPr>
              <w:t>8.813</w:t>
            </w:r>
          </w:p>
        </w:tc>
        <w:tc>
          <w:tcPr>
            <w:tcW w:w="1699" w:type="dxa"/>
          </w:tcPr>
          <w:p w14:paraId="08075890" w14:textId="77777777" w:rsidR="005833E1" w:rsidRPr="006D3E9A" w:rsidRDefault="00000000">
            <w:pPr>
              <w:pStyle w:val="TableParagraph"/>
              <w:ind w:right="264"/>
              <w:rPr>
                <w:rFonts w:eastAsia="標楷體"/>
                <w:sz w:val="24"/>
              </w:rPr>
            </w:pPr>
            <w:r w:rsidRPr="006D3E9A">
              <w:rPr>
                <w:rFonts w:eastAsia="標楷體"/>
                <w:spacing w:val="-2"/>
                <w:sz w:val="24"/>
              </w:rPr>
              <w:t>3.213</w:t>
            </w:r>
          </w:p>
        </w:tc>
        <w:tc>
          <w:tcPr>
            <w:tcW w:w="2049" w:type="dxa"/>
          </w:tcPr>
          <w:p w14:paraId="1CDD3932"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6DE8056F" w14:textId="77777777" w:rsidR="005833E1" w:rsidRPr="006D3E9A" w:rsidRDefault="00000000">
            <w:pPr>
              <w:pStyle w:val="TableParagraph"/>
              <w:ind w:right="132"/>
              <w:rPr>
                <w:rFonts w:eastAsia="標楷體"/>
                <w:sz w:val="24"/>
              </w:rPr>
            </w:pPr>
            <w:r w:rsidRPr="006D3E9A">
              <w:rPr>
                <w:rFonts w:eastAsia="標楷體"/>
                <w:spacing w:val="-2"/>
                <w:sz w:val="24"/>
              </w:rPr>
              <w:t>0.373</w:t>
            </w:r>
          </w:p>
        </w:tc>
      </w:tr>
      <w:tr w:rsidR="005833E1" w:rsidRPr="006D3E9A" w14:paraId="55546EAE" w14:textId="77777777">
        <w:trPr>
          <w:trHeight w:val="393"/>
        </w:trPr>
        <w:tc>
          <w:tcPr>
            <w:tcW w:w="542" w:type="dxa"/>
          </w:tcPr>
          <w:p w14:paraId="2997B8C7" w14:textId="77777777" w:rsidR="005833E1" w:rsidRPr="006D3E9A" w:rsidRDefault="00000000">
            <w:pPr>
              <w:pStyle w:val="TableParagraph"/>
              <w:ind w:left="17"/>
              <w:jc w:val="center"/>
              <w:rPr>
                <w:rFonts w:eastAsia="標楷體"/>
                <w:sz w:val="24"/>
              </w:rPr>
            </w:pPr>
            <w:r w:rsidRPr="006D3E9A">
              <w:rPr>
                <w:rFonts w:eastAsia="標楷體"/>
                <w:spacing w:val="-5"/>
                <w:sz w:val="24"/>
              </w:rPr>
              <w:t>12</w:t>
            </w:r>
          </w:p>
        </w:tc>
        <w:tc>
          <w:tcPr>
            <w:tcW w:w="2006" w:type="dxa"/>
          </w:tcPr>
          <w:p w14:paraId="3C988016" w14:textId="77777777" w:rsidR="005833E1" w:rsidRPr="006D3E9A" w:rsidRDefault="00000000">
            <w:pPr>
              <w:pStyle w:val="TableParagraph"/>
              <w:ind w:right="187"/>
              <w:rPr>
                <w:rFonts w:eastAsia="標楷體"/>
                <w:sz w:val="24"/>
              </w:rPr>
            </w:pPr>
            <w:r w:rsidRPr="006D3E9A">
              <w:rPr>
                <w:rFonts w:eastAsia="標楷體"/>
                <w:spacing w:val="-2"/>
                <w:sz w:val="24"/>
              </w:rPr>
              <w:t>9.582</w:t>
            </w:r>
          </w:p>
        </w:tc>
        <w:tc>
          <w:tcPr>
            <w:tcW w:w="1699" w:type="dxa"/>
          </w:tcPr>
          <w:p w14:paraId="4176A502" w14:textId="77777777" w:rsidR="005833E1" w:rsidRPr="006D3E9A" w:rsidRDefault="00000000">
            <w:pPr>
              <w:pStyle w:val="TableParagraph"/>
              <w:ind w:right="264"/>
              <w:rPr>
                <w:rFonts w:eastAsia="標楷體"/>
                <w:sz w:val="24"/>
              </w:rPr>
            </w:pPr>
            <w:r w:rsidRPr="006D3E9A">
              <w:rPr>
                <w:rFonts w:eastAsia="標楷體"/>
                <w:spacing w:val="-2"/>
                <w:sz w:val="24"/>
              </w:rPr>
              <w:t>3.176</w:t>
            </w:r>
          </w:p>
        </w:tc>
        <w:tc>
          <w:tcPr>
            <w:tcW w:w="2049" w:type="dxa"/>
          </w:tcPr>
          <w:p w14:paraId="7FA50F78" w14:textId="77777777" w:rsidR="005833E1" w:rsidRPr="006D3E9A" w:rsidRDefault="00000000">
            <w:pPr>
              <w:pStyle w:val="TableParagraph"/>
              <w:ind w:right="195"/>
              <w:rPr>
                <w:rFonts w:eastAsia="標楷體"/>
                <w:sz w:val="24"/>
              </w:rPr>
            </w:pPr>
            <w:r w:rsidRPr="006D3E9A">
              <w:rPr>
                <w:rFonts w:eastAsia="標楷體"/>
                <w:spacing w:val="-2"/>
                <w:sz w:val="24"/>
              </w:rPr>
              <w:t>1.165</w:t>
            </w:r>
          </w:p>
        </w:tc>
        <w:tc>
          <w:tcPr>
            <w:tcW w:w="1919" w:type="dxa"/>
          </w:tcPr>
          <w:p w14:paraId="7A4F7550" w14:textId="77777777" w:rsidR="005833E1" w:rsidRPr="006D3E9A" w:rsidRDefault="00000000">
            <w:pPr>
              <w:pStyle w:val="TableParagraph"/>
              <w:ind w:right="132"/>
              <w:rPr>
                <w:rFonts w:eastAsia="標楷體"/>
                <w:sz w:val="24"/>
              </w:rPr>
            </w:pPr>
            <w:r w:rsidRPr="006D3E9A">
              <w:rPr>
                <w:rFonts w:eastAsia="標楷體"/>
                <w:spacing w:val="-2"/>
                <w:sz w:val="24"/>
              </w:rPr>
              <w:t>0.514</w:t>
            </w:r>
          </w:p>
        </w:tc>
      </w:tr>
      <w:tr w:rsidR="005833E1" w:rsidRPr="006D3E9A" w14:paraId="3888BFAB" w14:textId="77777777">
        <w:trPr>
          <w:trHeight w:val="397"/>
        </w:trPr>
        <w:tc>
          <w:tcPr>
            <w:tcW w:w="542" w:type="dxa"/>
          </w:tcPr>
          <w:p w14:paraId="2326E35A" w14:textId="77777777" w:rsidR="005833E1" w:rsidRPr="006D3E9A" w:rsidRDefault="00000000">
            <w:pPr>
              <w:pStyle w:val="TableParagraph"/>
              <w:ind w:left="17"/>
              <w:jc w:val="center"/>
              <w:rPr>
                <w:rFonts w:eastAsia="標楷體"/>
                <w:sz w:val="24"/>
              </w:rPr>
            </w:pPr>
            <w:r w:rsidRPr="006D3E9A">
              <w:rPr>
                <w:rFonts w:eastAsia="標楷體"/>
                <w:spacing w:val="-5"/>
                <w:sz w:val="24"/>
              </w:rPr>
              <w:t>13</w:t>
            </w:r>
          </w:p>
        </w:tc>
        <w:tc>
          <w:tcPr>
            <w:tcW w:w="2006" w:type="dxa"/>
          </w:tcPr>
          <w:p w14:paraId="25ECBAE1" w14:textId="77777777" w:rsidR="005833E1" w:rsidRPr="006D3E9A" w:rsidRDefault="00000000">
            <w:pPr>
              <w:pStyle w:val="TableParagraph"/>
              <w:ind w:right="187"/>
              <w:rPr>
                <w:rFonts w:eastAsia="標楷體"/>
                <w:sz w:val="24"/>
              </w:rPr>
            </w:pPr>
            <w:r w:rsidRPr="006D3E9A">
              <w:rPr>
                <w:rFonts w:eastAsia="標楷體"/>
                <w:spacing w:val="-2"/>
                <w:sz w:val="24"/>
              </w:rPr>
              <w:t>9.457</w:t>
            </w:r>
          </w:p>
        </w:tc>
        <w:tc>
          <w:tcPr>
            <w:tcW w:w="1699" w:type="dxa"/>
          </w:tcPr>
          <w:p w14:paraId="05CA12A6" w14:textId="77777777" w:rsidR="005833E1" w:rsidRPr="006D3E9A" w:rsidRDefault="00000000">
            <w:pPr>
              <w:pStyle w:val="TableParagraph"/>
              <w:ind w:right="264"/>
              <w:rPr>
                <w:rFonts w:eastAsia="標楷體"/>
                <w:sz w:val="24"/>
              </w:rPr>
            </w:pPr>
            <w:r w:rsidRPr="006D3E9A">
              <w:rPr>
                <w:rFonts w:eastAsia="標楷體"/>
                <w:spacing w:val="-4"/>
                <w:sz w:val="24"/>
              </w:rPr>
              <w:t>2.22</w:t>
            </w:r>
          </w:p>
        </w:tc>
        <w:tc>
          <w:tcPr>
            <w:tcW w:w="2049" w:type="dxa"/>
          </w:tcPr>
          <w:p w14:paraId="343A13AB"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331144CA" w14:textId="77777777" w:rsidR="005833E1" w:rsidRPr="006D3E9A" w:rsidRDefault="00000000">
            <w:pPr>
              <w:pStyle w:val="TableParagraph"/>
              <w:ind w:right="132"/>
              <w:rPr>
                <w:rFonts w:eastAsia="標楷體"/>
                <w:sz w:val="24"/>
              </w:rPr>
            </w:pPr>
            <w:r w:rsidRPr="006D3E9A">
              <w:rPr>
                <w:rFonts w:eastAsia="標楷體"/>
                <w:spacing w:val="-2"/>
                <w:sz w:val="24"/>
              </w:rPr>
              <w:t>0.408</w:t>
            </w:r>
          </w:p>
        </w:tc>
      </w:tr>
      <w:tr w:rsidR="005833E1" w:rsidRPr="006D3E9A" w14:paraId="09431094" w14:textId="77777777">
        <w:trPr>
          <w:trHeight w:val="398"/>
        </w:trPr>
        <w:tc>
          <w:tcPr>
            <w:tcW w:w="542" w:type="dxa"/>
          </w:tcPr>
          <w:p w14:paraId="712DC521" w14:textId="77777777" w:rsidR="005833E1" w:rsidRPr="006D3E9A" w:rsidRDefault="00000000">
            <w:pPr>
              <w:pStyle w:val="TableParagraph"/>
              <w:ind w:left="17"/>
              <w:jc w:val="center"/>
              <w:rPr>
                <w:rFonts w:eastAsia="標楷體"/>
                <w:sz w:val="24"/>
              </w:rPr>
            </w:pPr>
            <w:r w:rsidRPr="006D3E9A">
              <w:rPr>
                <w:rFonts w:eastAsia="標楷體"/>
                <w:spacing w:val="-5"/>
                <w:sz w:val="24"/>
              </w:rPr>
              <w:t>14</w:t>
            </w:r>
          </w:p>
        </w:tc>
        <w:tc>
          <w:tcPr>
            <w:tcW w:w="2006" w:type="dxa"/>
          </w:tcPr>
          <w:p w14:paraId="03F0842B" w14:textId="77777777" w:rsidR="005833E1" w:rsidRPr="006D3E9A" w:rsidRDefault="00000000">
            <w:pPr>
              <w:pStyle w:val="TableParagraph"/>
              <w:ind w:right="187"/>
              <w:rPr>
                <w:rFonts w:eastAsia="標楷體"/>
                <w:sz w:val="24"/>
              </w:rPr>
            </w:pPr>
            <w:r w:rsidRPr="006D3E9A">
              <w:rPr>
                <w:rFonts w:eastAsia="標楷體"/>
                <w:spacing w:val="-2"/>
                <w:sz w:val="24"/>
              </w:rPr>
              <w:t>9.726</w:t>
            </w:r>
          </w:p>
        </w:tc>
        <w:tc>
          <w:tcPr>
            <w:tcW w:w="1699" w:type="dxa"/>
          </w:tcPr>
          <w:p w14:paraId="3D0B1ECB" w14:textId="77777777" w:rsidR="005833E1" w:rsidRPr="006D3E9A" w:rsidRDefault="00000000">
            <w:pPr>
              <w:pStyle w:val="TableParagraph"/>
              <w:ind w:right="264"/>
              <w:rPr>
                <w:rFonts w:eastAsia="標楷體"/>
                <w:sz w:val="24"/>
              </w:rPr>
            </w:pPr>
            <w:r w:rsidRPr="006D3E9A">
              <w:rPr>
                <w:rFonts w:eastAsia="標楷體"/>
                <w:spacing w:val="-2"/>
                <w:sz w:val="24"/>
              </w:rPr>
              <w:t>3.231</w:t>
            </w:r>
          </w:p>
        </w:tc>
        <w:tc>
          <w:tcPr>
            <w:tcW w:w="2049" w:type="dxa"/>
          </w:tcPr>
          <w:p w14:paraId="6EA91BEC" w14:textId="77777777" w:rsidR="005833E1" w:rsidRPr="006D3E9A" w:rsidRDefault="00000000">
            <w:pPr>
              <w:pStyle w:val="TableParagraph"/>
              <w:ind w:right="195"/>
              <w:rPr>
                <w:rFonts w:eastAsia="標楷體"/>
                <w:sz w:val="24"/>
              </w:rPr>
            </w:pPr>
            <w:r w:rsidRPr="006D3E9A">
              <w:rPr>
                <w:rFonts w:eastAsia="標楷體"/>
                <w:spacing w:val="-2"/>
                <w:sz w:val="24"/>
              </w:rPr>
              <w:t>1.164</w:t>
            </w:r>
          </w:p>
        </w:tc>
        <w:tc>
          <w:tcPr>
            <w:tcW w:w="1919" w:type="dxa"/>
          </w:tcPr>
          <w:p w14:paraId="68A12631" w14:textId="77777777" w:rsidR="005833E1" w:rsidRPr="006D3E9A" w:rsidRDefault="00000000">
            <w:pPr>
              <w:pStyle w:val="TableParagraph"/>
              <w:ind w:right="132"/>
              <w:rPr>
                <w:rFonts w:eastAsia="標楷體"/>
                <w:sz w:val="24"/>
              </w:rPr>
            </w:pPr>
            <w:r w:rsidRPr="006D3E9A">
              <w:rPr>
                <w:rFonts w:eastAsia="標楷體"/>
                <w:spacing w:val="-2"/>
                <w:sz w:val="24"/>
              </w:rPr>
              <w:t>0.481</w:t>
            </w:r>
          </w:p>
        </w:tc>
      </w:tr>
      <w:tr w:rsidR="005833E1" w:rsidRPr="006D3E9A" w14:paraId="2EE5325F" w14:textId="77777777">
        <w:trPr>
          <w:trHeight w:val="393"/>
        </w:trPr>
        <w:tc>
          <w:tcPr>
            <w:tcW w:w="542" w:type="dxa"/>
          </w:tcPr>
          <w:p w14:paraId="6CDFAB05"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15</w:t>
            </w:r>
          </w:p>
        </w:tc>
        <w:tc>
          <w:tcPr>
            <w:tcW w:w="2006" w:type="dxa"/>
          </w:tcPr>
          <w:p w14:paraId="5BB0D3EE" w14:textId="77777777" w:rsidR="005833E1" w:rsidRPr="006D3E9A" w:rsidRDefault="00000000">
            <w:pPr>
              <w:pStyle w:val="TableParagraph"/>
              <w:spacing w:before="59"/>
              <w:ind w:right="187"/>
              <w:rPr>
                <w:rFonts w:eastAsia="標楷體"/>
                <w:sz w:val="24"/>
              </w:rPr>
            </w:pPr>
            <w:r w:rsidRPr="006D3E9A">
              <w:rPr>
                <w:rFonts w:eastAsia="標楷體"/>
                <w:spacing w:val="-2"/>
                <w:sz w:val="24"/>
              </w:rPr>
              <w:t>10.214</w:t>
            </w:r>
          </w:p>
        </w:tc>
        <w:tc>
          <w:tcPr>
            <w:tcW w:w="1699" w:type="dxa"/>
          </w:tcPr>
          <w:p w14:paraId="29BF27B5" w14:textId="77777777" w:rsidR="005833E1" w:rsidRPr="006D3E9A" w:rsidRDefault="00000000">
            <w:pPr>
              <w:pStyle w:val="TableParagraph"/>
              <w:spacing w:before="59"/>
              <w:ind w:right="264"/>
              <w:rPr>
                <w:rFonts w:eastAsia="標楷體"/>
                <w:sz w:val="24"/>
              </w:rPr>
            </w:pPr>
            <w:r w:rsidRPr="006D3E9A">
              <w:rPr>
                <w:rFonts w:eastAsia="標楷體"/>
                <w:spacing w:val="-2"/>
                <w:sz w:val="24"/>
              </w:rPr>
              <w:t>2.661</w:t>
            </w:r>
          </w:p>
        </w:tc>
        <w:tc>
          <w:tcPr>
            <w:tcW w:w="2049" w:type="dxa"/>
          </w:tcPr>
          <w:p w14:paraId="256300DB"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62248A94" w14:textId="77777777" w:rsidR="005833E1" w:rsidRPr="006D3E9A" w:rsidRDefault="00000000">
            <w:pPr>
              <w:pStyle w:val="TableParagraph"/>
              <w:spacing w:before="59"/>
              <w:ind w:right="132"/>
              <w:rPr>
                <w:rFonts w:eastAsia="標楷體"/>
                <w:sz w:val="24"/>
              </w:rPr>
            </w:pPr>
            <w:r w:rsidRPr="006D3E9A">
              <w:rPr>
                <w:rFonts w:eastAsia="標楷體"/>
                <w:spacing w:val="-2"/>
                <w:sz w:val="24"/>
              </w:rPr>
              <w:t>0.384</w:t>
            </w:r>
          </w:p>
        </w:tc>
      </w:tr>
      <w:tr w:rsidR="005833E1" w:rsidRPr="006D3E9A" w14:paraId="5404DA74" w14:textId="77777777">
        <w:trPr>
          <w:trHeight w:val="398"/>
        </w:trPr>
        <w:tc>
          <w:tcPr>
            <w:tcW w:w="542" w:type="dxa"/>
          </w:tcPr>
          <w:p w14:paraId="29CA41DA" w14:textId="77777777" w:rsidR="005833E1" w:rsidRPr="006D3E9A" w:rsidRDefault="00000000">
            <w:pPr>
              <w:pStyle w:val="TableParagraph"/>
              <w:ind w:left="17"/>
              <w:jc w:val="center"/>
              <w:rPr>
                <w:rFonts w:eastAsia="標楷體"/>
                <w:sz w:val="24"/>
              </w:rPr>
            </w:pPr>
            <w:r w:rsidRPr="006D3E9A">
              <w:rPr>
                <w:rFonts w:eastAsia="標楷體"/>
                <w:spacing w:val="-5"/>
                <w:sz w:val="24"/>
              </w:rPr>
              <w:t>16</w:t>
            </w:r>
          </w:p>
        </w:tc>
        <w:tc>
          <w:tcPr>
            <w:tcW w:w="2006" w:type="dxa"/>
          </w:tcPr>
          <w:p w14:paraId="4F4D0BC8"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59C9CB5A" w14:textId="77777777" w:rsidR="005833E1" w:rsidRPr="006D3E9A" w:rsidRDefault="00000000">
            <w:pPr>
              <w:pStyle w:val="TableParagraph"/>
              <w:ind w:right="264"/>
              <w:rPr>
                <w:rFonts w:eastAsia="標楷體"/>
                <w:sz w:val="24"/>
              </w:rPr>
            </w:pPr>
            <w:r w:rsidRPr="006D3E9A">
              <w:rPr>
                <w:rFonts w:eastAsia="標楷體"/>
                <w:spacing w:val="-2"/>
                <w:sz w:val="24"/>
              </w:rPr>
              <w:t>2.338</w:t>
            </w:r>
          </w:p>
        </w:tc>
        <w:tc>
          <w:tcPr>
            <w:tcW w:w="2049" w:type="dxa"/>
          </w:tcPr>
          <w:p w14:paraId="2D8B116A" w14:textId="77777777" w:rsidR="005833E1" w:rsidRPr="006D3E9A" w:rsidRDefault="00000000">
            <w:pPr>
              <w:pStyle w:val="TableParagraph"/>
              <w:ind w:right="195"/>
              <w:rPr>
                <w:rFonts w:eastAsia="標楷體"/>
                <w:sz w:val="24"/>
              </w:rPr>
            </w:pPr>
            <w:r w:rsidRPr="006D3E9A">
              <w:rPr>
                <w:rFonts w:eastAsia="標楷體"/>
                <w:spacing w:val="-2"/>
                <w:sz w:val="24"/>
              </w:rPr>
              <w:t>1.134</w:t>
            </w:r>
          </w:p>
        </w:tc>
        <w:tc>
          <w:tcPr>
            <w:tcW w:w="1919" w:type="dxa"/>
          </w:tcPr>
          <w:p w14:paraId="4B27E18E"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445A88B4" w14:textId="77777777">
        <w:trPr>
          <w:trHeight w:val="393"/>
        </w:trPr>
        <w:tc>
          <w:tcPr>
            <w:tcW w:w="542" w:type="dxa"/>
          </w:tcPr>
          <w:p w14:paraId="593D741F" w14:textId="77777777" w:rsidR="005833E1" w:rsidRPr="006D3E9A" w:rsidRDefault="00000000">
            <w:pPr>
              <w:pStyle w:val="TableParagraph"/>
              <w:ind w:left="17"/>
              <w:jc w:val="center"/>
              <w:rPr>
                <w:rFonts w:eastAsia="標楷體"/>
                <w:sz w:val="24"/>
              </w:rPr>
            </w:pPr>
            <w:r w:rsidRPr="006D3E9A">
              <w:rPr>
                <w:rFonts w:eastAsia="標楷體"/>
                <w:spacing w:val="-5"/>
                <w:sz w:val="24"/>
              </w:rPr>
              <w:t>17</w:t>
            </w:r>
          </w:p>
        </w:tc>
        <w:tc>
          <w:tcPr>
            <w:tcW w:w="2006" w:type="dxa"/>
          </w:tcPr>
          <w:p w14:paraId="259CBD41" w14:textId="77777777" w:rsidR="005833E1" w:rsidRPr="006D3E9A" w:rsidRDefault="00000000">
            <w:pPr>
              <w:pStyle w:val="TableParagraph"/>
              <w:ind w:right="187"/>
              <w:rPr>
                <w:rFonts w:eastAsia="標楷體"/>
                <w:sz w:val="24"/>
              </w:rPr>
            </w:pPr>
            <w:r w:rsidRPr="006D3E9A">
              <w:rPr>
                <w:rFonts w:eastAsia="標楷體"/>
                <w:spacing w:val="-2"/>
                <w:sz w:val="24"/>
              </w:rPr>
              <w:t>9.015</w:t>
            </w:r>
          </w:p>
        </w:tc>
        <w:tc>
          <w:tcPr>
            <w:tcW w:w="1699" w:type="dxa"/>
          </w:tcPr>
          <w:p w14:paraId="091520FC" w14:textId="77777777" w:rsidR="005833E1" w:rsidRPr="006D3E9A" w:rsidRDefault="00000000">
            <w:pPr>
              <w:pStyle w:val="TableParagraph"/>
              <w:ind w:right="264"/>
              <w:rPr>
                <w:rFonts w:eastAsia="標楷體"/>
                <w:sz w:val="24"/>
              </w:rPr>
            </w:pPr>
            <w:r w:rsidRPr="006D3E9A">
              <w:rPr>
                <w:rFonts w:eastAsia="標楷體"/>
                <w:spacing w:val="-2"/>
                <w:sz w:val="24"/>
              </w:rPr>
              <w:t>3.139</w:t>
            </w:r>
          </w:p>
        </w:tc>
        <w:tc>
          <w:tcPr>
            <w:tcW w:w="2049" w:type="dxa"/>
          </w:tcPr>
          <w:p w14:paraId="0A9F2A22" w14:textId="77777777" w:rsidR="005833E1" w:rsidRPr="006D3E9A" w:rsidRDefault="00000000">
            <w:pPr>
              <w:pStyle w:val="TableParagraph"/>
              <w:ind w:right="195"/>
              <w:rPr>
                <w:rFonts w:eastAsia="標楷體"/>
                <w:sz w:val="24"/>
              </w:rPr>
            </w:pPr>
            <w:r w:rsidRPr="006D3E9A">
              <w:rPr>
                <w:rFonts w:eastAsia="標楷體"/>
                <w:spacing w:val="-2"/>
                <w:sz w:val="24"/>
              </w:rPr>
              <w:t>1.128</w:t>
            </w:r>
          </w:p>
        </w:tc>
        <w:tc>
          <w:tcPr>
            <w:tcW w:w="1919" w:type="dxa"/>
          </w:tcPr>
          <w:p w14:paraId="172011E0" w14:textId="77777777" w:rsidR="005833E1" w:rsidRPr="006D3E9A" w:rsidRDefault="00000000">
            <w:pPr>
              <w:pStyle w:val="TableParagraph"/>
              <w:ind w:right="132"/>
              <w:rPr>
                <w:rFonts w:eastAsia="標楷體"/>
                <w:sz w:val="24"/>
              </w:rPr>
            </w:pPr>
            <w:r w:rsidRPr="006D3E9A">
              <w:rPr>
                <w:rFonts w:eastAsia="標楷體"/>
                <w:spacing w:val="-2"/>
                <w:sz w:val="24"/>
              </w:rPr>
              <w:t>0.338</w:t>
            </w:r>
          </w:p>
        </w:tc>
      </w:tr>
      <w:tr w:rsidR="005833E1" w:rsidRPr="006D3E9A" w14:paraId="572435A5" w14:textId="77777777">
        <w:trPr>
          <w:trHeight w:val="398"/>
        </w:trPr>
        <w:tc>
          <w:tcPr>
            <w:tcW w:w="542" w:type="dxa"/>
          </w:tcPr>
          <w:p w14:paraId="603B426C" w14:textId="77777777" w:rsidR="005833E1" w:rsidRPr="006D3E9A" w:rsidRDefault="00000000">
            <w:pPr>
              <w:pStyle w:val="TableParagraph"/>
              <w:ind w:left="17"/>
              <w:jc w:val="center"/>
              <w:rPr>
                <w:rFonts w:eastAsia="標楷體"/>
                <w:sz w:val="24"/>
              </w:rPr>
            </w:pPr>
            <w:r w:rsidRPr="006D3E9A">
              <w:rPr>
                <w:rFonts w:eastAsia="標楷體"/>
                <w:spacing w:val="-5"/>
                <w:sz w:val="24"/>
              </w:rPr>
              <w:t>18</w:t>
            </w:r>
          </w:p>
        </w:tc>
        <w:tc>
          <w:tcPr>
            <w:tcW w:w="2006" w:type="dxa"/>
          </w:tcPr>
          <w:p w14:paraId="5C700BB0" w14:textId="77777777" w:rsidR="005833E1" w:rsidRPr="006D3E9A" w:rsidRDefault="00000000">
            <w:pPr>
              <w:pStyle w:val="TableParagraph"/>
              <w:ind w:right="187"/>
              <w:rPr>
                <w:rFonts w:eastAsia="標楷體"/>
                <w:sz w:val="24"/>
              </w:rPr>
            </w:pPr>
            <w:r w:rsidRPr="006D3E9A">
              <w:rPr>
                <w:rFonts w:eastAsia="標楷體"/>
                <w:spacing w:val="-2"/>
                <w:sz w:val="24"/>
              </w:rPr>
              <w:t>9.334</w:t>
            </w:r>
          </w:p>
        </w:tc>
        <w:tc>
          <w:tcPr>
            <w:tcW w:w="1699" w:type="dxa"/>
          </w:tcPr>
          <w:p w14:paraId="517D52B3" w14:textId="77777777" w:rsidR="005833E1" w:rsidRPr="006D3E9A" w:rsidRDefault="00000000">
            <w:pPr>
              <w:pStyle w:val="TableParagraph"/>
              <w:ind w:right="264"/>
              <w:rPr>
                <w:rFonts w:eastAsia="標楷體"/>
                <w:sz w:val="24"/>
              </w:rPr>
            </w:pPr>
            <w:r w:rsidRPr="006D3E9A">
              <w:rPr>
                <w:rFonts w:eastAsia="標楷體"/>
                <w:spacing w:val="-2"/>
                <w:sz w:val="24"/>
              </w:rPr>
              <w:t>3.615</w:t>
            </w:r>
          </w:p>
        </w:tc>
        <w:tc>
          <w:tcPr>
            <w:tcW w:w="2049" w:type="dxa"/>
          </w:tcPr>
          <w:p w14:paraId="4FDA8F38" w14:textId="77777777" w:rsidR="005833E1" w:rsidRPr="006D3E9A" w:rsidRDefault="00000000">
            <w:pPr>
              <w:pStyle w:val="TableParagraph"/>
              <w:ind w:right="195"/>
              <w:rPr>
                <w:rFonts w:eastAsia="標楷體"/>
                <w:sz w:val="24"/>
              </w:rPr>
            </w:pPr>
            <w:r w:rsidRPr="006D3E9A">
              <w:rPr>
                <w:rFonts w:eastAsia="標楷體"/>
                <w:spacing w:val="-2"/>
                <w:sz w:val="24"/>
              </w:rPr>
              <w:t>1.142</w:t>
            </w:r>
          </w:p>
        </w:tc>
        <w:tc>
          <w:tcPr>
            <w:tcW w:w="1919" w:type="dxa"/>
          </w:tcPr>
          <w:p w14:paraId="0EB52A4B" w14:textId="77777777" w:rsidR="005833E1" w:rsidRPr="006D3E9A" w:rsidRDefault="00000000">
            <w:pPr>
              <w:pStyle w:val="TableParagraph"/>
              <w:ind w:right="132"/>
              <w:rPr>
                <w:rFonts w:eastAsia="標楷體"/>
                <w:sz w:val="24"/>
              </w:rPr>
            </w:pPr>
            <w:r w:rsidRPr="006D3E9A">
              <w:rPr>
                <w:rFonts w:eastAsia="標楷體"/>
                <w:spacing w:val="-2"/>
                <w:sz w:val="24"/>
              </w:rPr>
              <w:t>0.368</w:t>
            </w:r>
          </w:p>
        </w:tc>
      </w:tr>
      <w:tr w:rsidR="005833E1" w:rsidRPr="006D3E9A" w14:paraId="1DD89257" w14:textId="77777777">
        <w:trPr>
          <w:trHeight w:val="397"/>
        </w:trPr>
        <w:tc>
          <w:tcPr>
            <w:tcW w:w="542" w:type="dxa"/>
          </w:tcPr>
          <w:p w14:paraId="232ACFD6" w14:textId="77777777" w:rsidR="005833E1" w:rsidRPr="006D3E9A" w:rsidRDefault="00000000">
            <w:pPr>
              <w:pStyle w:val="TableParagraph"/>
              <w:ind w:left="17"/>
              <w:jc w:val="center"/>
              <w:rPr>
                <w:rFonts w:eastAsia="標楷體"/>
                <w:sz w:val="24"/>
              </w:rPr>
            </w:pPr>
            <w:r w:rsidRPr="006D3E9A">
              <w:rPr>
                <w:rFonts w:eastAsia="標楷體"/>
                <w:spacing w:val="-5"/>
                <w:sz w:val="24"/>
              </w:rPr>
              <w:t>19</w:t>
            </w:r>
          </w:p>
        </w:tc>
        <w:tc>
          <w:tcPr>
            <w:tcW w:w="2006" w:type="dxa"/>
          </w:tcPr>
          <w:p w14:paraId="3C7416DD" w14:textId="77777777" w:rsidR="005833E1" w:rsidRPr="006D3E9A" w:rsidRDefault="00000000">
            <w:pPr>
              <w:pStyle w:val="TableParagraph"/>
              <w:ind w:right="187"/>
              <w:rPr>
                <w:rFonts w:eastAsia="標楷體"/>
                <w:sz w:val="24"/>
              </w:rPr>
            </w:pPr>
            <w:r w:rsidRPr="006D3E9A">
              <w:rPr>
                <w:rFonts w:eastAsia="標楷體"/>
                <w:spacing w:val="-2"/>
                <w:sz w:val="24"/>
              </w:rPr>
              <w:t>9.401</w:t>
            </w:r>
          </w:p>
        </w:tc>
        <w:tc>
          <w:tcPr>
            <w:tcW w:w="1699" w:type="dxa"/>
          </w:tcPr>
          <w:p w14:paraId="4C9DF91F" w14:textId="77777777" w:rsidR="005833E1" w:rsidRPr="006D3E9A" w:rsidRDefault="00000000">
            <w:pPr>
              <w:pStyle w:val="TableParagraph"/>
              <w:ind w:right="264"/>
              <w:rPr>
                <w:rFonts w:eastAsia="標楷體"/>
                <w:sz w:val="24"/>
              </w:rPr>
            </w:pPr>
            <w:r w:rsidRPr="006D3E9A">
              <w:rPr>
                <w:rFonts w:eastAsia="標楷體"/>
                <w:spacing w:val="-2"/>
                <w:sz w:val="24"/>
              </w:rPr>
              <w:t>3.409</w:t>
            </w:r>
          </w:p>
        </w:tc>
        <w:tc>
          <w:tcPr>
            <w:tcW w:w="2049" w:type="dxa"/>
          </w:tcPr>
          <w:p w14:paraId="636AF61F"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1970F7A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471A7551" w14:textId="77777777">
        <w:trPr>
          <w:trHeight w:val="393"/>
        </w:trPr>
        <w:tc>
          <w:tcPr>
            <w:tcW w:w="542" w:type="dxa"/>
          </w:tcPr>
          <w:p w14:paraId="1872C596"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20</w:t>
            </w:r>
          </w:p>
        </w:tc>
        <w:tc>
          <w:tcPr>
            <w:tcW w:w="2006" w:type="dxa"/>
          </w:tcPr>
          <w:p w14:paraId="0612C4E4" w14:textId="77777777" w:rsidR="005833E1" w:rsidRPr="006D3E9A" w:rsidRDefault="00000000">
            <w:pPr>
              <w:pStyle w:val="TableParagraph"/>
              <w:spacing w:before="59"/>
              <w:ind w:right="187"/>
              <w:rPr>
                <w:rFonts w:eastAsia="標楷體"/>
                <w:sz w:val="24"/>
              </w:rPr>
            </w:pPr>
            <w:r w:rsidRPr="006D3E9A">
              <w:rPr>
                <w:rFonts w:eastAsia="標楷體"/>
                <w:spacing w:val="-2"/>
                <w:sz w:val="24"/>
              </w:rPr>
              <w:t>8.714</w:t>
            </w:r>
          </w:p>
        </w:tc>
        <w:tc>
          <w:tcPr>
            <w:tcW w:w="1699" w:type="dxa"/>
          </w:tcPr>
          <w:p w14:paraId="1918178D" w14:textId="77777777" w:rsidR="005833E1" w:rsidRPr="006D3E9A" w:rsidRDefault="00000000">
            <w:pPr>
              <w:pStyle w:val="TableParagraph"/>
              <w:spacing w:before="59"/>
              <w:ind w:right="264"/>
              <w:rPr>
                <w:rFonts w:eastAsia="標楷體"/>
                <w:sz w:val="24"/>
              </w:rPr>
            </w:pPr>
            <w:r w:rsidRPr="006D3E9A">
              <w:rPr>
                <w:rFonts w:eastAsia="標楷體"/>
                <w:spacing w:val="-2"/>
                <w:sz w:val="24"/>
              </w:rPr>
              <w:t>3.224</w:t>
            </w:r>
          </w:p>
        </w:tc>
        <w:tc>
          <w:tcPr>
            <w:tcW w:w="2049" w:type="dxa"/>
          </w:tcPr>
          <w:p w14:paraId="4C4C42F4"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1.134</w:t>
            </w:r>
          </w:p>
        </w:tc>
        <w:tc>
          <w:tcPr>
            <w:tcW w:w="1919" w:type="dxa"/>
          </w:tcPr>
          <w:p w14:paraId="24B17677"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0.359</w:t>
            </w:r>
          </w:p>
        </w:tc>
      </w:tr>
      <w:tr w:rsidR="005833E1" w:rsidRPr="006D3E9A" w14:paraId="69B18C6A" w14:textId="77777777">
        <w:trPr>
          <w:trHeight w:val="397"/>
        </w:trPr>
        <w:tc>
          <w:tcPr>
            <w:tcW w:w="542" w:type="dxa"/>
          </w:tcPr>
          <w:p w14:paraId="5D138635" w14:textId="77777777" w:rsidR="005833E1" w:rsidRPr="006D3E9A" w:rsidRDefault="00000000">
            <w:pPr>
              <w:pStyle w:val="TableParagraph"/>
              <w:ind w:left="17"/>
              <w:jc w:val="center"/>
              <w:rPr>
                <w:rFonts w:eastAsia="標楷體"/>
                <w:sz w:val="24"/>
              </w:rPr>
            </w:pPr>
            <w:r w:rsidRPr="006D3E9A">
              <w:rPr>
                <w:rFonts w:eastAsia="標楷體"/>
                <w:spacing w:val="-5"/>
                <w:sz w:val="24"/>
              </w:rPr>
              <w:t>21</w:t>
            </w:r>
          </w:p>
        </w:tc>
        <w:tc>
          <w:tcPr>
            <w:tcW w:w="2006" w:type="dxa"/>
          </w:tcPr>
          <w:p w14:paraId="51107AAA" w14:textId="77777777" w:rsidR="005833E1" w:rsidRPr="006D3E9A" w:rsidRDefault="00000000">
            <w:pPr>
              <w:pStyle w:val="TableParagraph"/>
              <w:ind w:right="187"/>
              <w:rPr>
                <w:rFonts w:eastAsia="標楷體"/>
                <w:sz w:val="24"/>
              </w:rPr>
            </w:pPr>
            <w:r w:rsidRPr="006D3E9A">
              <w:rPr>
                <w:rFonts w:eastAsia="標楷體"/>
                <w:spacing w:val="-2"/>
                <w:sz w:val="24"/>
              </w:rPr>
              <w:t>9.883</w:t>
            </w:r>
          </w:p>
        </w:tc>
        <w:tc>
          <w:tcPr>
            <w:tcW w:w="1699" w:type="dxa"/>
          </w:tcPr>
          <w:p w14:paraId="003EBCAE" w14:textId="77777777" w:rsidR="005833E1" w:rsidRPr="006D3E9A" w:rsidRDefault="00000000">
            <w:pPr>
              <w:pStyle w:val="TableParagraph"/>
              <w:ind w:right="264"/>
              <w:rPr>
                <w:rFonts w:eastAsia="標楷體"/>
                <w:sz w:val="24"/>
              </w:rPr>
            </w:pPr>
            <w:r w:rsidRPr="006D3E9A">
              <w:rPr>
                <w:rFonts w:eastAsia="標楷體"/>
                <w:spacing w:val="-2"/>
                <w:sz w:val="24"/>
              </w:rPr>
              <w:t>2.208</w:t>
            </w:r>
          </w:p>
        </w:tc>
        <w:tc>
          <w:tcPr>
            <w:tcW w:w="2049" w:type="dxa"/>
          </w:tcPr>
          <w:p w14:paraId="01D9086D"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E24ED53" w14:textId="77777777" w:rsidR="005833E1" w:rsidRPr="006D3E9A" w:rsidRDefault="00000000">
            <w:pPr>
              <w:pStyle w:val="TableParagraph"/>
              <w:ind w:right="132"/>
              <w:rPr>
                <w:rFonts w:eastAsia="標楷體"/>
                <w:sz w:val="24"/>
              </w:rPr>
            </w:pPr>
            <w:r w:rsidRPr="006D3E9A">
              <w:rPr>
                <w:rFonts w:eastAsia="標楷體"/>
                <w:spacing w:val="-2"/>
                <w:sz w:val="24"/>
              </w:rPr>
              <w:t>0.328</w:t>
            </w:r>
          </w:p>
        </w:tc>
      </w:tr>
      <w:tr w:rsidR="005833E1" w:rsidRPr="006D3E9A" w14:paraId="7F983DFB" w14:textId="77777777">
        <w:trPr>
          <w:trHeight w:val="393"/>
        </w:trPr>
        <w:tc>
          <w:tcPr>
            <w:tcW w:w="542" w:type="dxa"/>
          </w:tcPr>
          <w:p w14:paraId="5B64A17D" w14:textId="77777777" w:rsidR="005833E1" w:rsidRPr="006D3E9A" w:rsidRDefault="00000000">
            <w:pPr>
              <w:pStyle w:val="TableParagraph"/>
              <w:ind w:left="17"/>
              <w:jc w:val="center"/>
              <w:rPr>
                <w:rFonts w:eastAsia="標楷體"/>
                <w:sz w:val="24"/>
              </w:rPr>
            </w:pPr>
            <w:r w:rsidRPr="006D3E9A">
              <w:rPr>
                <w:rFonts w:eastAsia="標楷體"/>
                <w:spacing w:val="-5"/>
                <w:sz w:val="24"/>
              </w:rPr>
              <w:t>22</w:t>
            </w:r>
          </w:p>
        </w:tc>
        <w:tc>
          <w:tcPr>
            <w:tcW w:w="2006" w:type="dxa"/>
          </w:tcPr>
          <w:p w14:paraId="3E94103A" w14:textId="77777777" w:rsidR="005833E1" w:rsidRPr="006D3E9A" w:rsidRDefault="00000000">
            <w:pPr>
              <w:pStyle w:val="TableParagraph"/>
              <w:ind w:right="187"/>
              <w:rPr>
                <w:rFonts w:eastAsia="標楷體"/>
                <w:sz w:val="24"/>
              </w:rPr>
            </w:pPr>
            <w:r w:rsidRPr="006D3E9A">
              <w:rPr>
                <w:rFonts w:eastAsia="標楷體"/>
                <w:spacing w:val="-2"/>
                <w:sz w:val="24"/>
              </w:rPr>
              <w:t>9.283</w:t>
            </w:r>
          </w:p>
        </w:tc>
        <w:tc>
          <w:tcPr>
            <w:tcW w:w="1699" w:type="dxa"/>
          </w:tcPr>
          <w:p w14:paraId="513F566A" w14:textId="77777777" w:rsidR="005833E1" w:rsidRPr="006D3E9A" w:rsidRDefault="00000000">
            <w:pPr>
              <w:pStyle w:val="TableParagraph"/>
              <w:ind w:right="264"/>
              <w:rPr>
                <w:rFonts w:eastAsia="標楷體"/>
                <w:sz w:val="24"/>
              </w:rPr>
            </w:pPr>
            <w:r w:rsidRPr="006D3E9A">
              <w:rPr>
                <w:rFonts w:eastAsia="標楷體"/>
                <w:spacing w:val="-2"/>
                <w:sz w:val="24"/>
              </w:rPr>
              <w:t>3.153</w:t>
            </w:r>
          </w:p>
        </w:tc>
        <w:tc>
          <w:tcPr>
            <w:tcW w:w="2049" w:type="dxa"/>
          </w:tcPr>
          <w:p w14:paraId="05E2F614"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6F07215F" w14:textId="77777777" w:rsidR="005833E1" w:rsidRPr="006D3E9A" w:rsidRDefault="00000000">
            <w:pPr>
              <w:pStyle w:val="TableParagraph"/>
              <w:ind w:right="132"/>
              <w:rPr>
                <w:rFonts w:eastAsia="標楷體"/>
                <w:sz w:val="24"/>
              </w:rPr>
            </w:pPr>
            <w:r w:rsidRPr="006D3E9A">
              <w:rPr>
                <w:rFonts w:eastAsia="標楷體"/>
                <w:spacing w:val="-2"/>
                <w:sz w:val="24"/>
              </w:rPr>
              <w:t>0.397</w:t>
            </w:r>
          </w:p>
        </w:tc>
      </w:tr>
      <w:tr w:rsidR="005833E1" w:rsidRPr="006D3E9A" w14:paraId="0EE7FB4B" w14:textId="77777777">
        <w:trPr>
          <w:trHeight w:val="397"/>
        </w:trPr>
        <w:tc>
          <w:tcPr>
            <w:tcW w:w="542" w:type="dxa"/>
          </w:tcPr>
          <w:p w14:paraId="0E8ECBC9" w14:textId="77777777" w:rsidR="005833E1" w:rsidRPr="006D3E9A" w:rsidRDefault="00000000">
            <w:pPr>
              <w:pStyle w:val="TableParagraph"/>
              <w:ind w:left="17"/>
              <w:jc w:val="center"/>
              <w:rPr>
                <w:rFonts w:eastAsia="標楷體"/>
                <w:sz w:val="24"/>
              </w:rPr>
            </w:pPr>
            <w:r w:rsidRPr="006D3E9A">
              <w:rPr>
                <w:rFonts w:eastAsia="標楷體"/>
                <w:spacing w:val="-5"/>
                <w:sz w:val="24"/>
              </w:rPr>
              <w:t>23</w:t>
            </w:r>
          </w:p>
        </w:tc>
        <w:tc>
          <w:tcPr>
            <w:tcW w:w="2006" w:type="dxa"/>
          </w:tcPr>
          <w:p w14:paraId="172C8C67" w14:textId="77777777" w:rsidR="005833E1" w:rsidRPr="006D3E9A" w:rsidRDefault="00000000">
            <w:pPr>
              <w:pStyle w:val="TableParagraph"/>
              <w:ind w:right="187"/>
              <w:rPr>
                <w:rFonts w:eastAsia="標楷體"/>
                <w:sz w:val="24"/>
              </w:rPr>
            </w:pPr>
            <w:r w:rsidRPr="006D3E9A">
              <w:rPr>
                <w:rFonts w:eastAsia="標楷體"/>
                <w:spacing w:val="-2"/>
                <w:sz w:val="24"/>
              </w:rPr>
              <w:t>9.327</w:t>
            </w:r>
          </w:p>
        </w:tc>
        <w:tc>
          <w:tcPr>
            <w:tcW w:w="1699" w:type="dxa"/>
          </w:tcPr>
          <w:p w14:paraId="23130F9B" w14:textId="77777777" w:rsidR="005833E1" w:rsidRPr="006D3E9A" w:rsidRDefault="00000000">
            <w:pPr>
              <w:pStyle w:val="TableParagraph"/>
              <w:ind w:right="264"/>
              <w:rPr>
                <w:rFonts w:eastAsia="標楷體"/>
                <w:sz w:val="24"/>
              </w:rPr>
            </w:pPr>
            <w:r w:rsidRPr="006D3E9A">
              <w:rPr>
                <w:rFonts w:eastAsia="標楷體"/>
                <w:spacing w:val="-2"/>
                <w:sz w:val="24"/>
              </w:rPr>
              <w:t>7.149</w:t>
            </w:r>
          </w:p>
        </w:tc>
        <w:tc>
          <w:tcPr>
            <w:tcW w:w="2049" w:type="dxa"/>
          </w:tcPr>
          <w:p w14:paraId="2D4A6C06" w14:textId="77777777" w:rsidR="005833E1" w:rsidRPr="006D3E9A" w:rsidRDefault="00000000">
            <w:pPr>
              <w:pStyle w:val="TableParagraph"/>
              <w:ind w:right="195"/>
              <w:rPr>
                <w:rFonts w:eastAsia="標楷體"/>
                <w:sz w:val="24"/>
              </w:rPr>
            </w:pPr>
            <w:r w:rsidRPr="006D3E9A">
              <w:rPr>
                <w:rFonts w:eastAsia="標楷體"/>
                <w:spacing w:val="-2"/>
                <w:sz w:val="24"/>
              </w:rPr>
              <w:t>1.296</w:t>
            </w:r>
          </w:p>
        </w:tc>
        <w:tc>
          <w:tcPr>
            <w:tcW w:w="1919" w:type="dxa"/>
          </w:tcPr>
          <w:p w14:paraId="1B1EFD4C" w14:textId="77777777" w:rsidR="005833E1" w:rsidRPr="006D3E9A" w:rsidRDefault="00000000">
            <w:pPr>
              <w:pStyle w:val="TableParagraph"/>
              <w:ind w:right="132"/>
              <w:rPr>
                <w:rFonts w:eastAsia="標楷體"/>
                <w:sz w:val="24"/>
              </w:rPr>
            </w:pPr>
            <w:r w:rsidRPr="006D3E9A">
              <w:rPr>
                <w:rFonts w:eastAsia="標楷體"/>
                <w:spacing w:val="-2"/>
                <w:sz w:val="24"/>
              </w:rPr>
              <w:t>0.464</w:t>
            </w:r>
          </w:p>
        </w:tc>
      </w:tr>
      <w:tr w:rsidR="005833E1" w:rsidRPr="006D3E9A" w14:paraId="721730B5" w14:textId="77777777">
        <w:trPr>
          <w:trHeight w:val="393"/>
        </w:trPr>
        <w:tc>
          <w:tcPr>
            <w:tcW w:w="542" w:type="dxa"/>
          </w:tcPr>
          <w:p w14:paraId="74A025F0" w14:textId="77777777" w:rsidR="005833E1" w:rsidRPr="006D3E9A" w:rsidRDefault="00000000">
            <w:pPr>
              <w:pStyle w:val="TableParagraph"/>
              <w:ind w:left="17"/>
              <w:jc w:val="center"/>
              <w:rPr>
                <w:rFonts w:eastAsia="標楷體"/>
                <w:sz w:val="24"/>
              </w:rPr>
            </w:pPr>
            <w:r w:rsidRPr="006D3E9A">
              <w:rPr>
                <w:rFonts w:eastAsia="標楷體"/>
                <w:spacing w:val="-5"/>
                <w:sz w:val="24"/>
              </w:rPr>
              <w:t>24</w:t>
            </w:r>
          </w:p>
        </w:tc>
        <w:tc>
          <w:tcPr>
            <w:tcW w:w="2006" w:type="dxa"/>
          </w:tcPr>
          <w:p w14:paraId="3EDC6325" w14:textId="77777777" w:rsidR="005833E1" w:rsidRPr="006D3E9A" w:rsidRDefault="00000000">
            <w:pPr>
              <w:pStyle w:val="TableParagraph"/>
              <w:ind w:right="187"/>
              <w:rPr>
                <w:rFonts w:eastAsia="標楷體"/>
                <w:sz w:val="24"/>
              </w:rPr>
            </w:pPr>
            <w:r w:rsidRPr="006D3E9A">
              <w:rPr>
                <w:rFonts w:eastAsia="標楷體"/>
                <w:spacing w:val="-2"/>
                <w:sz w:val="24"/>
              </w:rPr>
              <w:t>9.399</w:t>
            </w:r>
          </w:p>
        </w:tc>
        <w:tc>
          <w:tcPr>
            <w:tcW w:w="1699" w:type="dxa"/>
          </w:tcPr>
          <w:p w14:paraId="27D45F21" w14:textId="77777777" w:rsidR="005833E1" w:rsidRPr="006D3E9A" w:rsidRDefault="00000000">
            <w:pPr>
              <w:pStyle w:val="TableParagraph"/>
              <w:ind w:right="264"/>
              <w:rPr>
                <w:rFonts w:eastAsia="標楷體"/>
                <w:sz w:val="24"/>
              </w:rPr>
            </w:pPr>
            <w:r w:rsidRPr="006D3E9A">
              <w:rPr>
                <w:rFonts w:eastAsia="標楷體"/>
                <w:spacing w:val="-2"/>
                <w:sz w:val="24"/>
              </w:rPr>
              <w:t>3.167</w:t>
            </w:r>
          </w:p>
        </w:tc>
        <w:tc>
          <w:tcPr>
            <w:tcW w:w="2049" w:type="dxa"/>
          </w:tcPr>
          <w:p w14:paraId="195242EB" w14:textId="77777777" w:rsidR="005833E1" w:rsidRPr="006D3E9A" w:rsidRDefault="00000000">
            <w:pPr>
              <w:pStyle w:val="TableParagraph"/>
              <w:ind w:right="195"/>
              <w:rPr>
                <w:rFonts w:eastAsia="標楷體"/>
                <w:sz w:val="24"/>
              </w:rPr>
            </w:pPr>
            <w:r w:rsidRPr="006D3E9A">
              <w:rPr>
                <w:rFonts w:eastAsia="標楷體"/>
                <w:spacing w:val="-2"/>
                <w:sz w:val="24"/>
              </w:rPr>
              <w:t>1.139</w:t>
            </w:r>
          </w:p>
        </w:tc>
        <w:tc>
          <w:tcPr>
            <w:tcW w:w="1919" w:type="dxa"/>
          </w:tcPr>
          <w:p w14:paraId="03DDE14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37860F5C" w14:textId="77777777">
        <w:trPr>
          <w:trHeight w:val="397"/>
        </w:trPr>
        <w:tc>
          <w:tcPr>
            <w:tcW w:w="542" w:type="dxa"/>
          </w:tcPr>
          <w:p w14:paraId="7EB4957F" w14:textId="77777777" w:rsidR="005833E1" w:rsidRPr="006D3E9A" w:rsidRDefault="00000000">
            <w:pPr>
              <w:pStyle w:val="TableParagraph"/>
              <w:ind w:left="17"/>
              <w:jc w:val="center"/>
              <w:rPr>
                <w:rFonts w:eastAsia="標楷體"/>
                <w:sz w:val="24"/>
              </w:rPr>
            </w:pPr>
            <w:r w:rsidRPr="006D3E9A">
              <w:rPr>
                <w:rFonts w:eastAsia="標楷體"/>
                <w:spacing w:val="-5"/>
                <w:sz w:val="24"/>
              </w:rPr>
              <w:t>25</w:t>
            </w:r>
          </w:p>
        </w:tc>
        <w:tc>
          <w:tcPr>
            <w:tcW w:w="2006" w:type="dxa"/>
          </w:tcPr>
          <w:p w14:paraId="70D8322E" w14:textId="77777777" w:rsidR="005833E1" w:rsidRPr="006D3E9A" w:rsidRDefault="00000000">
            <w:pPr>
              <w:pStyle w:val="TableParagraph"/>
              <w:ind w:right="187"/>
              <w:rPr>
                <w:rFonts w:eastAsia="標楷體"/>
                <w:sz w:val="24"/>
              </w:rPr>
            </w:pPr>
            <w:r w:rsidRPr="006D3E9A">
              <w:rPr>
                <w:rFonts w:eastAsia="標楷體"/>
                <w:spacing w:val="-2"/>
                <w:sz w:val="24"/>
              </w:rPr>
              <w:t>9.011</w:t>
            </w:r>
          </w:p>
        </w:tc>
        <w:tc>
          <w:tcPr>
            <w:tcW w:w="1699" w:type="dxa"/>
          </w:tcPr>
          <w:p w14:paraId="3109F118" w14:textId="77777777" w:rsidR="005833E1" w:rsidRPr="006D3E9A" w:rsidRDefault="00000000">
            <w:pPr>
              <w:pStyle w:val="TableParagraph"/>
              <w:ind w:right="264"/>
              <w:rPr>
                <w:rFonts w:eastAsia="標楷體"/>
                <w:sz w:val="24"/>
              </w:rPr>
            </w:pPr>
            <w:r w:rsidRPr="006D3E9A">
              <w:rPr>
                <w:rFonts w:eastAsia="標楷體"/>
                <w:spacing w:val="-2"/>
                <w:sz w:val="24"/>
              </w:rPr>
              <w:t>3.594</w:t>
            </w:r>
          </w:p>
        </w:tc>
        <w:tc>
          <w:tcPr>
            <w:tcW w:w="2049" w:type="dxa"/>
          </w:tcPr>
          <w:p w14:paraId="6572EC39"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04DD43FE" w14:textId="77777777" w:rsidR="005833E1" w:rsidRPr="006D3E9A" w:rsidRDefault="00000000">
            <w:pPr>
              <w:pStyle w:val="TableParagraph"/>
              <w:ind w:right="132"/>
              <w:rPr>
                <w:rFonts w:eastAsia="標楷體"/>
                <w:sz w:val="24"/>
              </w:rPr>
            </w:pPr>
            <w:r w:rsidRPr="006D3E9A">
              <w:rPr>
                <w:rFonts w:eastAsia="標楷體"/>
                <w:spacing w:val="-2"/>
                <w:sz w:val="24"/>
              </w:rPr>
              <w:t>0.385</w:t>
            </w:r>
          </w:p>
        </w:tc>
      </w:tr>
      <w:tr w:rsidR="005833E1" w:rsidRPr="006D3E9A" w14:paraId="5F158D84" w14:textId="77777777">
        <w:trPr>
          <w:trHeight w:val="398"/>
        </w:trPr>
        <w:tc>
          <w:tcPr>
            <w:tcW w:w="542" w:type="dxa"/>
          </w:tcPr>
          <w:p w14:paraId="2D081D15" w14:textId="77777777" w:rsidR="005833E1" w:rsidRPr="006D3E9A" w:rsidRDefault="00000000">
            <w:pPr>
              <w:pStyle w:val="TableParagraph"/>
              <w:ind w:left="17"/>
              <w:jc w:val="center"/>
              <w:rPr>
                <w:rFonts w:eastAsia="標楷體"/>
                <w:sz w:val="24"/>
              </w:rPr>
            </w:pPr>
            <w:r w:rsidRPr="006D3E9A">
              <w:rPr>
                <w:rFonts w:eastAsia="標楷體"/>
                <w:spacing w:val="-5"/>
                <w:sz w:val="24"/>
              </w:rPr>
              <w:t>26</w:t>
            </w:r>
          </w:p>
        </w:tc>
        <w:tc>
          <w:tcPr>
            <w:tcW w:w="2006" w:type="dxa"/>
          </w:tcPr>
          <w:p w14:paraId="2B506E3F" w14:textId="77777777" w:rsidR="005833E1" w:rsidRPr="006D3E9A" w:rsidRDefault="00000000">
            <w:pPr>
              <w:pStyle w:val="TableParagraph"/>
              <w:ind w:right="187"/>
              <w:rPr>
                <w:rFonts w:eastAsia="標楷體"/>
                <w:sz w:val="24"/>
              </w:rPr>
            </w:pPr>
            <w:r w:rsidRPr="006D3E9A">
              <w:rPr>
                <w:rFonts w:eastAsia="標楷體"/>
                <w:spacing w:val="-2"/>
                <w:sz w:val="24"/>
              </w:rPr>
              <w:t>9.324</w:t>
            </w:r>
          </w:p>
        </w:tc>
        <w:tc>
          <w:tcPr>
            <w:tcW w:w="1699" w:type="dxa"/>
          </w:tcPr>
          <w:p w14:paraId="47A22288" w14:textId="77777777" w:rsidR="005833E1" w:rsidRPr="006D3E9A" w:rsidRDefault="00000000">
            <w:pPr>
              <w:pStyle w:val="TableParagraph"/>
              <w:ind w:right="264"/>
              <w:rPr>
                <w:rFonts w:eastAsia="標楷體"/>
                <w:sz w:val="24"/>
              </w:rPr>
            </w:pPr>
            <w:r w:rsidRPr="006D3E9A">
              <w:rPr>
                <w:rFonts w:eastAsia="標楷體"/>
                <w:spacing w:val="-2"/>
                <w:sz w:val="24"/>
              </w:rPr>
              <w:t>3.193</w:t>
            </w:r>
          </w:p>
        </w:tc>
        <w:tc>
          <w:tcPr>
            <w:tcW w:w="2049" w:type="dxa"/>
          </w:tcPr>
          <w:p w14:paraId="3213855D" w14:textId="77777777" w:rsidR="005833E1" w:rsidRPr="006D3E9A" w:rsidRDefault="00000000">
            <w:pPr>
              <w:pStyle w:val="TableParagraph"/>
              <w:ind w:right="195"/>
              <w:rPr>
                <w:rFonts w:eastAsia="標楷體"/>
                <w:sz w:val="24"/>
              </w:rPr>
            </w:pPr>
            <w:r w:rsidRPr="006D3E9A">
              <w:rPr>
                <w:rFonts w:eastAsia="標楷體"/>
                <w:spacing w:val="-4"/>
                <w:sz w:val="24"/>
              </w:rPr>
              <w:t>1.14</w:t>
            </w:r>
          </w:p>
        </w:tc>
        <w:tc>
          <w:tcPr>
            <w:tcW w:w="1919" w:type="dxa"/>
          </w:tcPr>
          <w:p w14:paraId="31EFFEFA" w14:textId="77777777" w:rsidR="005833E1" w:rsidRPr="006D3E9A" w:rsidRDefault="00000000">
            <w:pPr>
              <w:pStyle w:val="TableParagraph"/>
              <w:ind w:right="132"/>
              <w:rPr>
                <w:rFonts w:eastAsia="標楷體"/>
                <w:sz w:val="24"/>
              </w:rPr>
            </w:pPr>
            <w:r w:rsidRPr="006D3E9A">
              <w:rPr>
                <w:rFonts w:eastAsia="標楷體"/>
                <w:spacing w:val="-2"/>
                <w:sz w:val="24"/>
              </w:rPr>
              <w:t>0.342</w:t>
            </w:r>
          </w:p>
        </w:tc>
      </w:tr>
      <w:tr w:rsidR="005833E1" w:rsidRPr="006D3E9A" w14:paraId="49417BE8" w14:textId="77777777">
        <w:trPr>
          <w:trHeight w:val="393"/>
        </w:trPr>
        <w:tc>
          <w:tcPr>
            <w:tcW w:w="542" w:type="dxa"/>
          </w:tcPr>
          <w:p w14:paraId="58E2F2D8"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27</w:t>
            </w:r>
          </w:p>
        </w:tc>
        <w:tc>
          <w:tcPr>
            <w:tcW w:w="2006" w:type="dxa"/>
          </w:tcPr>
          <w:p w14:paraId="158B25E8" w14:textId="77777777" w:rsidR="005833E1" w:rsidRPr="006D3E9A" w:rsidRDefault="00000000">
            <w:pPr>
              <w:pStyle w:val="TableParagraph"/>
              <w:spacing w:before="59"/>
              <w:ind w:right="187"/>
              <w:rPr>
                <w:rFonts w:eastAsia="標楷體"/>
                <w:sz w:val="24"/>
              </w:rPr>
            </w:pPr>
            <w:r w:rsidRPr="006D3E9A">
              <w:rPr>
                <w:rFonts w:eastAsia="標楷體"/>
                <w:spacing w:val="-2"/>
                <w:sz w:val="24"/>
              </w:rPr>
              <w:t>8.961</w:t>
            </w:r>
          </w:p>
        </w:tc>
        <w:tc>
          <w:tcPr>
            <w:tcW w:w="1699" w:type="dxa"/>
          </w:tcPr>
          <w:p w14:paraId="1639FC2B" w14:textId="77777777" w:rsidR="005833E1" w:rsidRPr="006D3E9A" w:rsidRDefault="00000000">
            <w:pPr>
              <w:pStyle w:val="TableParagraph"/>
              <w:spacing w:before="59"/>
              <w:ind w:right="264"/>
              <w:rPr>
                <w:rFonts w:eastAsia="標楷體"/>
                <w:sz w:val="24"/>
              </w:rPr>
            </w:pPr>
            <w:r w:rsidRPr="006D3E9A">
              <w:rPr>
                <w:rFonts w:eastAsia="標楷體"/>
                <w:spacing w:val="-2"/>
                <w:sz w:val="24"/>
              </w:rPr>
              <w:t>3.196</w:t>
            </w:r>
          </w:p>
        </w:tc>
        <w:tc>
          <w:tcPr>
            <w:tcW w:w="2049" w:type="dxa"/>
          </w:tcPr>
          <w:p w14:paraId="498BAAA7"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0E1EA8E1"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0.356</w:t>
            </w:r>
          </w:p>
        </w:tc>
      </w:tr>
      <w:tr w:rsidR="005833E1" w:rsidRPr="006D3E9A" w14:paraId="791A5ACF" w14:textId="77777777">
        <w:trPr>
          <w:trHeight w:val="398"/>
        </w:trPr>
        <w:tc>
          <w:tcPr>
            <w:tcW w:w="542" w:type="dxa"/>
          </w:tcPr>
          <w:p w14:paraId="703B47A6" w14:textId="77777777" w:rsidR="005833E1" w:rsidRPr="006D3E9A" w:rsidRDefault="00000000">
            <w:pPr>
              <w:pStyle w:val="TableParagraph"/>
              <w:ind w:left="17"/>
              <w:jc w:val="center"/>
              <w:rPr>
                <w:rFonts w:eastAsia="標楷體"/>
                <w:sz w:val="24"/>
              </w:rPr>
            </w:pPr>
            <w:r w:rsidRPr="006D3E9A">
              <w:rPr>
                <w:rFonts w:eastAsia="標楷體"/>
                <w:spacing w:val="-5"/>
                <w:sz w:val="24"/>
              </w:rPr>
              <w:t>28</w:t>
            </w:r>
          </w:p>
        </w:tc>
        <w:tc>
          <w:tcPr>
            <w:tcW w:w="2006" w:type="dxa"/>
          </w:tcPr>
          <w:p w14:paraId="2D389960" w14:textId="77777777" w:rsidR="005833E1" w:rsidRPr="006D3E9A" w:rsidRDefault="00000000">
            <w:pPr>
              <w:pStyle w:val="TableParagraph"/>
              <w:ind w:right="187"/>
              <w:rPr>
                <w:rFonts w:eastAsia="標楷體"/>
                <w:sz w:val="24"/>
              </w:rPr>
            </w:pPr>
            <w:r w:rsidRPr="006D3E9A">
              <w:rPr>
                <w:rFonts w:eastAsia="標楷體"/>
                <w:spacing w:val="-2"/>
                <w:sz w:val="24"/>
              </w:rPr>
              <w:t>9.461</w:t>
            </w:r>
          </w:p>
        </w:tc>
        <w:tc>
          <w:tcPr>
            <w:tcW w:w="1699" w:type="dxa"/>
          </w:tcPr>
          <w:p w14:paraId="6F60CB45" w14:textId="77777777" w:rsidR="005833E1" w:rsidRPr="006D3E9A" w:rsidRDefault="00000000">
            <w:pPr>
              <w:pStyle w:val="TableParagraph"/>
              <w:ind w:right="264"/>
              <w:rPr>
                <w:rFonts w:eastAsia="標楷體"/>
                <w:sz w:val="24"/>
              </w:rPr>
            </w:pPr>
            <w:r w:rsidRPr="006D3E9A">
              <w:rPr>
                <w:rFonts w:eastAsia="標楷體"/>
                <w:spacing w:val="-4"/>
                <w:sz w:val="24"/>
              </w:rPr>
              <w:t>3.23</w:t>
            </w:r>
          </w:p>
        </w:tc>
        <w:tc>
          <w:tcPr>
            <w:tcW w:w="2049" w:type="dxa"/>
          </w:tcPr>
          <w:p w14:paraId="6F62F646"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428EBDF6" w14:textId="77777777" w:rsidR="005833E1" w:rsidRPr="006D3E9A" w:rsidRDefault="00000000">
            <w:pPr>
              <w:pStyle w:val="TableParagraph"/>
              <w:ind w:right="132"/>
              <w:rPr>
                <w:rFonts w:eastAsia="標楷體"/>
                <w:sz w:val="24"/>
              </w:rPr>
            </w:pPr>
            <w:r w:rsidRPr="006D3E9A">
              <w:rPr>
                <w:rFonts w:eastAsia="標楷體"/>
                <w:spacing w:val="-2"/>
                <w:sz w:val="24"/>
              </w:rPr>
              <w:t>0.382</w:t>
            </w:r>
          </w:p>
        </w:tc>
      </w:tr>
      <w:tr w:rsidR="005833E1" w:rsidRPr="006D3E9A" w14:paraId="52F71D79" w14:textId="77777777">
        <w:trPr>
          <w:trHeight w:val="393"/>
        </w:trPr>
        <w:tc>
          <w:tcPr>
            <w:tcW w:w="542" w:type="dxa"/>
          </w:tcPr>
          <w:p w14:paraId="031AAC3E" w14:textId="77777777" w:rsidR="005833E1" w:rsidRPr="006D3E9A" w:rsidRDefault="00000000">
            <w:pPr>
              <w:pStyle w:val="TableParagraph"/>
              <w:ind w:left="17"/>
              <w:jc w:val="center"/>
              <w:rPr>
                <w:rFonts w:eastAsia="標楷體"/>
                <w:sz w:val="24"/>
              </w:rPr>
            </w:pPr>
            <w:r w:rsidRPr="006D3E9A">
              <w:rPr>
                <w:rFonts w:eastAsia="標楷體"/>
                <w:spacing w:val="-5"/>
                <w:sz w:val="24"/>
              </w:rPr>
              <w:t>29</w:t>
            </w:r>
          </w:p>
        </w:tc>
        <w:tc>
          <w:tcPr>
            <w:tcW w:w="2006" w:type="dxa"/>
          </w:tcPr>
          <w:p w14:paraId="314E6F83" w14:textId="77777777" w:rsidR="005833E1" w:rsidRPr="006D3E9A" w:rsidRDefault="00000000">
            <w:pPr>
              <w:pStyle w:val="TableParagraph"/>
              <w:ind w:right="187"/>
              <w:rPr>
                <w:rFonts w:eastAsia="標楷體"/>
                <w:sz w:val="24"/>
              </w:rPr>
            </w:pPr>
            <w:r w:rsidRPr="006D3E9A">
              <w:rPr>
                <w:rFonts w:eastAsia="標楷體"/>
                <w:spacing w:val="-2"/>
                <w:sz w:val="24"/>
              </w:rPr>
              <w:t>9.278</w:t>
            </w:r>
          </w:p>
        </w:tc>
        <w:tc>
          <w:tcPr>
            <w:tcW w:w="1699" w:type="dxa"/>
          </w:tcPr>
          <w:p w14:paraId="2918B5C8" w14:textId="77777777" w:rsidR="005833E1" w:rsidRPr="006D3E9A" w:rsidRDefault="00000000">
            <w:pPr>
              <w:pStyle w:val="TableParagraph"/>
              <w:ind w:right="264"/>
              <w:rPr>
                <w:rFonts w:eastAsia="標楷體"/>
                <w:sz w:val="24"/>
              </w:rPr>
            </w:pPr>
            <w:r w:rsidRPr="006D3E9A">
              <w:rPr>
                <w:rFonts w:eastAsia="標楷體"/>
                <w:spacing w:val="-2"/>
                <w:sz w:val="24"/>
              </w:rPr>
              <w:t>3.471</w:t>
            </w:r>
          </w:p>
        </w:tc>
        <w:tc>
          <w:tcPr>
            <w:tcW w:w="2049" w:type="dxa"/>
          </w:tcPr>
          <w:p w14:paraId="3402852F" w14:textId="77777777" w:rsidR="005833E1" w:rsidRPr="006D3E9A" w:rsidRDefault="00000000">
            <w:pPr>
              <w:pStyle w:val="TableParagraph"/>
              <w:ind w:right="195"/>
              <w:rPr>
                <w:rFonts w:eastAsia="標楷體"/>
                <w:sz w:val="24"/>
              </w:rPr>
            </w:pPr>
            <w:r w:rsidRPr="006D3E9A">
              <w:rPr>
                <w:rFonts w:eastAsia="標楷體"/>
                <w:spacing w:val="-2"/>
                <w:sz w:val="24"/>
              </w:rPr>
              <w:t>1.138</w:t>
            </w:r>
          </w:p>
        </w:tc>
        <w:tc>
          <w:tcPr>
            <w:tcW w:w="1919" w:type="dxa"/>
          </w:tcPr>
          <w:p w14:paraId="5FBC3982" w14:textId="77777777" w:rsidR="005833E1" w:rsidRPr="006D3E9A" w:rsidRDefault="00000000">
            <w:pPr>
              <w:pStyle w:val="TableParagraph"/>
              <w:ind w:right="132"/>
              <w:rPr>
                <w:rFonts w:eastAsia="標楷體"/>
                <w:sz w:val="24"/>
              </w:rPr>
            </w:pPr>
            <w:r w:rsidRPr="006D3E9A">
              <w:rPr>
                <w:rFonts w:eastAsia="標楷體"/>
                <w:spacing w:val="-2"/>
                <w:sz w:val="24"/>
              </w:rPr>
              <w:t>0.379</w:t>
            </w:r>
          </w:p>
        </w:tc>
      </w:tr>
      <w:tr w:rsidR="005833E1" w:rsidRPr="006D3E9A" w14:paraId="4AF43BE9" w14:textId="77777777">
        <w:trPr>
          <w:trHeight w:val="397"/>
        </w:trPr>
        <w:tc>
          <w:tcPr>
            <w:tcW w:w="542" w:type="dxa"/>
          </w:tcPr>
          <w:p w14:paraId="6D327E5A" w14:textId="77777777" w:rsidR="005833E1" w:rsidRPr="006D3E9A" w:rsidRDefault="00000000">
            <w:pPr>
              <w:pStyle w:val="TableParagraph"/>
              <w:ind w:left="17"/>
              <w:jc w:val="center"/>
              <w:rPr>
                <w:rFonts w:eastAsia="標楷體"/>
                <w:sz w:val="24"/>
              </w:rPr>
            </w:pPr>
            <w:r w:rsidRPr="006D3E9A">
              <w:rPr>
                <w:rFonts w:eastAsia="標楷體"/>
                <w:spacing w:val="-5"/>
                <w:sz w:val="24"/>
              </w:rPr>
              <w:t>30</w:t>
            </w:r>
          </w:p>
        </w:tc>
        <w:tc>
          <w:tcPr>
            <w:tcW w:w="2006" w:type="dxa"/>
          </w:tcPr>
          <w:p w14:paraId="452622E7"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6315DA72" w14:textId="77777777" w:rsidR="005833E1" w:rsidRPr="006D3E9A" w:rsidRDefault="00000000">
            <w:pPr>
              <w:pStyle w:val="TableParagraph"/>
              <w:ind w:right="264"/>
              <w:rPr>
                <w:rFonts w:eastAsia="標楷體"/>
                <w:sz w:val="24"/>
              </w:rPr>
            </w:pPr>
            <w:r w:rsidRPr="006D3E9A">
              <w:rPr>
                <w:rFonts w:eastAsia="標楷體"/>
                <w:spacing w:val="-2"/>
                <w:sz w:val="24"/>
              </w:rPr>
              <w:t>3.136</w:t>
            </w:r>
          </w:p>
        </w:tc>
        <w:tc>
          <w:tcPr>
            <w:tcW w:w="2049" w:type="dxa"/>
          </w:tcPr>
          <w:p w14:paraId="586A4225"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F787382" w14:textId="77777777" w:rsidR="005833E1" w:rsidRPr="006D3E9A" w:rsidRDefault="00000000">
            <w:pPr>
              <w:pStyle w:val="TableParagraph"/>
              <w:ind w:right="132"/>
              <w:rPr>
                <w:rFonts w:eastAsia="標楷體"/>
                <w:sz w:val="24"/>
              </w:rPr>
            </w:pPr>
            <w:r w:rsidRPr="006D3E9A">
              <w:rPr>
                <w:rFonts w:eastAsia="標楷體"/>
                <w:spacing w:val="-2"/>
                <w:sz w:val="24"/>
              </w:rPr>
              <w:t>0.384</w:t>
            </w:r>
          </w:p>
        </w:tc>
      </w:tr>
    </w:tbl>
    <w:p w14:paraId="16AB32E3"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40CBEEC1" w14:textId="77777777" w:rsidR="005833E1" w:rsidRPr="006D3E9A" w:rsidRDefault="005833E1">
      <w:pPr>
        <w:pStyle w:val="a3"/>
        <w:spacing w:before="168"/>
        <w:rPr>
          <w:rFonts w:eastAsia="標楷體"/>
          <w:sz w:val="20"/>
        </w:rPr>
      </w:pPr>
    </w:p>
    <w:p w14:paraId="6A93361B"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0CDBDDF" wp14:editId="6FF9C1CA">
                <wp:extent cx="6837680" cy="7995284"/>
                <wp:effectExtent l="0" t="0" r="0" b="571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95284"/>
                          <a:chOff x="0" y="0"/>
                          <a:chExt cx="6837680" cy="7995284"/>
                        </a:xfrm>
                      </wpg:grpSpPr>
                      <pic:pic xmlns:pic="http://schemas.openxmlformats.org/drawingml/2006/picture">
                        <pic:nvPicPr>
                          <pic:cNvPr id="141" name="Image 141"/>
                          <pic:cNvPicPr/>
                        </pic:nvPicPr>
                        <pic:blipFill>
                          <a:blip r:embed="rId90" cstate="print"/>
                          <a:stretch>
                            <a:fillRect/>
                          </a:stretch>
                        </pic:blipFill>
                        <pic:spPr>
                          <a:xfrm>
                            <a:off x="1978009" y="0"/>
                            <a:ext cx="2859024" cy="7994904"/>
                          </a:xfrm>
                          <a:prstGeom prst="rect">
                            <a:avLst/>
                          </a:prstGeom>
                        </pic:spPr>
                      </pic:pic>
                      <pic:pic xmlns:pic="http://schemas.openxmlformats.org/drawingml/2006/picture">
                        <pic:nvPicPr>
                          <pic:cNvPr id="142" name="Image 142"/>
                          <pic:cNvPicPr/>
                        </pic:nvPicPr>
                        <pic:blipFill>
                          <a:blip r:embed="rId8" cstate="print"/>
                          <a:stretch>
                            <a:fillRect/>
                          </a:stretch>
                        </pic:blipFill>
                        <pic:spPr>
                          <a:xfrm>
                            <a:off x="0" y="986424"/>
                            <a:ext cx="6837678" cy="6837677"/>
                          </a:xfrm>
                          <a:prstGeom prst="rect">
                            <a:avLst/>
                          </a:prstGeom>
                        </pic:spPr>
                      </pic:pic>
                    </wpg:wgp>
                  </a:graphicData>
                </a:graphic>
              </wp:inline>
            </w:drawing>
          </mc:Choice>
          <mc:Fallback>
            <w:pict>
              <v:group w14:anchorId="2BDCE104" id="Group 140" o:spid="_x0000_s1026" style="width:538.4pt;height:629.55pt;mso-position-horizontal-relative:char;mso-position-vertical-relative:line" coordsize="68376,7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P+/HTsWAAAAABjkbz2LXYUR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">
                <v:shape id="Image 141" o:spid="_x0000_s1027" type="#_x0000_t75" style="position:absolute;left:19780;width:28590;height:79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">
                  <v:imagedata r:id="rId91" o:title=""/>
                </v:shape>
                <v:shape id="Image 142" o:spid="_x0000_s1028" type="#_x0000_t75" style="position:absolute;top:9864;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">
                  <v:imagedata r:id="rId37" o:title=""/>
                </v:shape>
                <w10:anchorlock/>
              </v:group>
            </w:pict>
          </mc:Fallback>
        </mc:AlternateContent>
      </w:r>
    </w:p>
    <w:p w14:paraId="2C8F9B67" w14:textId="77777777" w:rsidR="005833E1" w:rsidRPr="006D3E9A" w:rsidRDefault="005833E1">
      <w:pPr>
        <w:pStyle w:val="a3"/>
        <w:spacing w:before="17"/>
        <w:rPr>
          <w:rFonts w:eastAsia="標楷體"/>
        </w:rPr>
      </w:pPr>
    </w:p>
    <w:p w14:paraId="1C497FFC" w14:textId="1C4E84AB" w:rsidR="005833E1" w:rsidRPr="006D3E9A" w:rsidRDefault="001872F9">
      <w:pPr>
        <w:pStyle w:val="a3"/>
        <w:ind w:left="373" w:right="408"/>
        <w:jc w:val="center"/>
        <w:rPr>
          <w:rFonts w:eastAsia="標楷體"/>
        </w:rPr>
      </w:pPr>
      <w:ins w:id="505" w:author="190498 lily" w:date="2023-11-22T17:28:00Z">
        <w:r>
          <w:rPr>
            <w:rFonts w:eastAsia="標楷體" w:hint="eastAsia"/>
            <w:i/>
            <w:iCs/>
            <w:lang w:eastAsia="zh-TW"/>
          </w:rPr>
          <w:t>Fi</w:t>
        </w:r>
        <w:r>
          <w:rPr>
            <w:rFonts w:eastAsia="標楷體"/>
            <w:i/>
            <w:iCs/>
            <w:lang w:eastAsia="zh-TW"/>
          </w:rPr>
          <w:t>gure 4.13</w:t>
        </w:r>
      </w:ins>
      <w:del w:id="506" w:author="190498 lily" w:date="2023-11-22T17:29:00Z">
        <w:r w:rsidRPr="006D3E9A" w:rsidDel="001872F9">
          <w:rPr>
            <w:rFonts w:eastAsia="標楷體"/>
          </w:rPr>
          <w:delText>Figure</w:delText>
        </w:r>
        <w:r w:rsidRPr="006D3E9A" w:rsidDel="001872F9">
          <w:rPr>
            <w:rFonts w:eastAsia="標楷體"/>
            <w:spacing w:val="-4"/>
          </w:rPr>
          <w:delText xml:space="preserve"> </w:delText>
        </w:r>
        <w:r w:rsidRPr="006D3E9A" w:rsidDel="001872F9">
          <w:rPr>
            <w:rFonts w:eastAsia="標楷體"/>
          </w:rPr>
          <w:delText>26:</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w:t>
      </w:r>
      <w:r w:rsidRPr="006D3E9A">
        <w:rPr>
          <w:rFonts w:eastAsia="標楷體"/>
          <w:spacing w:val="-1"/>
        </w:rPr>
        <w:t xml:space="preserve"> </w:t>
      </w:r>
      <w:r w:rsidRPr="006D3E9A">
        <w:rPr>
          <w:rFonts w:eastAsia="標楷體"/>
        </w:rPr>
        <w:t>Run of</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prepHAproxyAndWebservers.yml</w:t>
      </w:r>
      <w:proofErr w:type="spellEnd"/>
      <w:r w:rsidRPr="006D3E9A">
        <w:rPr>
          <w:rFonts w:eastAsia="標楷體"/>
          <w:spacing w:val="-2"/>
        </w:rPr>
        <w:t>”</w:t>
      </w:r>
    </w:p>
    <w:p w14:paraId="4ABF978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325CE1F" w14:textId="77777777" w:rsidR="005833E1" w:rsidRPr="006D3E9A" w:rsidRDefault="005833E1">
      <w:pPr>
        <w:pStyle w:val="a3"/>
        <w:rPr>
          <w:rFonts w:eastAsia="標楷體"/>
          <w:sz w:val="20"/>
        </w:rPr>
      </w:pPr>
    </w:p>
    <w:p w14:paraId="4C614331" w14:textId="77777777" w:rsidR="005833E1" w:rsidRPr="006D3E9A" w:rsidRDefault="005833E1">
      <w:pPr>
        <w:pStyle w:val="a3"/>
        <w:rPr>
          <w:rFonts w:eastAsia="標楷體"/>
          <w:sz w:val="20"/>
        </w:rPr>
      </w:pPr>
    </w:p>
    <w:p w14:paraId="4A5B9707" w14:textId="77777777" w:rsidR="005833E1" w:rsidRPr="006D3E9A" w:rsidRDefault="005833E1">
      <w:pPr>
        <w:pStyle w:val="a3"/>
        <w:spacing w:before="222" w:after="1"/>
        <w:rPr>
          <w:rFonts w:eastAsia="標楷體"/>
          <w:sz w:val="20"/>
        </w:rPr>
      </w:pPr>
    </w:p>
    <w:p w14:paraId="36BDB46C"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5B8C61E9" wp14:editId="339512DE">
                <wp:extent cx="6837680" cy="7842250"/>
                <wp:effectExtent l="0" t="0" r="0" b="635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42250"/>
                          <a:chOff x="0" y="0"/>
                          <a:chExt cx="6837680" cy="7842250"/>
                        </a:xfrm>
                      </wpg:grpSpPr>
                      <pic:pic xmlns:pic="http://schemas.openxmlformats.org/drawingml/2006/picture">
                        <pic:nvPicPr>
                          <pic:cNvPr id="144" name="Image 144"/>
                          <pic:cNvPicPr/>
                        </pic:nvPicPr>
                        <pic:blipFill>
                          <a:blip r:embed="rId92" cstate="print"/>
                          <a:stretch>
                            <a:fillRect/>
                          </a:stretch>
                        </pic:blipFill>
                        <pic:spPr>
                          <a:xfrm>
                            <a:off x="1866661" y="0"/>
                            <a:ext cx="3100704" cy="7842251"/>
                          </a:xfrm>
                          <a:prstGeom prst="rect">
                            <a:avLst/>
                          </a:prstGeom>
                        </pic:spPr>
                      </pic:pic>
                      <pic:pic xmlns:pic="http://schemas.openxmlformats.org/drawingml/2006/picture">
                        <pic:nvPicPr>
                          <pic:cNvPr id="145" name="Image 145"/>
                          <pic:cNvPicPr/>
                        </pic:nvPicPr>
                        <pic:blipFill>
                          <a:blip r:embed="rId8" cstate="print"/>
                          <a:stretch>
                            <a:fillRect/>
                          </a:stretch>
                        </pic:blipFill>
                        <pic:spPr>
                          <a:xfrm>
                            <a:off x="0" y="659555"/>
                            <a:ext cx="6837678" cy="6837677"/>
                          </a:xfrm>
                          <a:prstGeom prst="rect">
                            <a:avLst/>
                          </a:prstGeom>
                        </pic:spPr>
                      </pic:pic>
                    </wpg:wgp>
                  </a:graphicData>
                </a:graphic>
              </wp:inline>
            </w:drawing>
          </mc:Choice>
          <mc:Fallback>
            <w:pict>
              <v:group w14:anchorId="4D6289A1" id="Group 143" o:spid="_x0000_s1026" style="width:538.4pt;height:617.5pt;mso-position-horizontal-relative:char;mso-position-vertical-relative:line" coordsize="68376,7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78dOxYAAAAAGORvPYtdhRE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">
                <v:shape id="Image 144" o:spid="_x0000_s1027" type="#_x0000_t75" style="position:absolute;left:18666;width:31007;height:7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">
                  <v:imagedata r:id="rId93" o:title=""/>
                </v:shape>
                <v:shape id="Image 145" o:spid="_x0000_s1028" type="#_x0000_t75" style="position:absolute;top:6595;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">
                  <v:imagedata r:id="rId37" o:title=""/>
                </v:shape>
                <w10:anchorlock/>
              </v:group>
            </w:pict>
          </mc:Fallback>
        </mc:AlternateContent>
      </w:r>
    </w:p>
    <w:p w14:paraId="26BF54A6" w14:textId="31D4A7B4" w:rsidR="005833E1" w:rsidRPr="006D3E9A" w:rsidRDefault="001872F9">
      <w:pPr>
        <w:pStyle w:val="a3"/>
        <w:spacing w:before="269"/>
        <w:ind w:left="409" w:right="408"/>
        <w:jc w:val="center"/>
        <w:rPr>
          <w:rFonts w:eastAsia="標楷體"/>
        </w:rPr>
      </w:pPr>
      <w:ins w:id="507" w:author="190498 lily" w:date="2023-11-22T17:28:00Z">
        <w:r>
          <w:rPr>
            <w:rFonts w:eastAsia="標楷體"/>
            <w:i/>
            <w:iCs/>
          </w:rPr>
          <w:t>Figure 4.</w:t>
        </w:r>
      </w:ins>
      <w:ins w:id="508" w:author="190498 lily" w:date="2023-11-22T17:29:00Z">
        <w:r>
          <w:rPr>
            <w:rFonts w:eastAsia="標楷體"/>
            <w:i/>
            <w:iCs/>
          </w:rPr>
          <w:t>14</w:t>
        </w:r>
      </w:ins>
      <w:del w:id="509" w:author="190498 lily" w:date="2023-11-22T17:29:00Z">
        <w:r w:rsidRPr="006D3E9A" w:rsidDel="001872F9">
          <w:rPr>
            <w:rFonts w:eastAsia="標楷體"/>
          </w:rPr>
          <w:delText>Figure</w:delText>
        </w:r>
        <w:r w:rsidRPr="006D3E9A" w:rsidDel="001872F9">
          <w:rPr>
            <w:rFonts w:eastAsia="標楷體"/>
            <w:spacing w:val="-4"/>
          </w:rPr>
          <w:delText xml:space="preserve"> </w:delText>
        </w:r>
        <w:r w:rsidRPr="006D3E9A" w:rsidDel="001872F9">
          <w:rPr>
            <w:rFonts w:eastAsia="標楷體"/>
          </w:rPr>
          <w:delText>27:</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w:t>
      </w:r>
      <w:r w:rsidRPr="006D3E9A">
        <w:rPr>
          <w:rFonts w:eastAsia="標楷體"/>
          <w:spacing w:val="-1"/>
        </w:rPr>
        <w:t xml:space="preserve"> </w:t>
      </w:r>
      <w:r w:rsidRPr="006D3E9A">
        <w:rPr>
          <w:rFonts w:eastAsia="標楷體"/>
        </w:rPr>
        <w:t>Run of</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installZabbixAgent.yml</w:t>
      </w:r>
      <w:proofErr w:type="spellEnd"/>
      <w:r w:rsidRPr="006D3E9A">
        <w:rPr>
          <w:rFonts w:eastAsia="標楷體"/>
          <w:spacing w:val="-2"/>
        </w:rPr>
        <w:t>”</w:t>
      </w:r>
    </w:p>
    <w:p w14:paraId="151F2DB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2A5F6F" w14:textId="77777777" w:rsidR="005833E1" w:rsidRPr="006D3E9A" w:rsidRDefault="005833E1">
      <w:pPr>
        <w:pStyle w:val="a3"/>
        <w:spacing w:before="80"/>
        <w:rPr>
          <w:rFonts w:eastAsia="標楷體"/>
        </w:rPr>
      </w:pPr>
    </w:p>
    <w:p w14:paraId="3C9C12DF"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3088" behindDoc="0" locked="0" layoutInCell="1" allowOverlap="1" wp14:anchorId="7901A5B6" wp14:editId="4F3F39DE">
            <wp:simplePos x="0" y="0"/>
            <wp:positionH relativeFrom="page">
              <wp:posOffset>359806</wp:posOffset>
            </wp:positionH>
            <wp:positionV relativeFrom="paragraph">
              <wp:posOffset>1013104</wp:posOffset>
            </wp:positionV>
            <wp:extent cx="6837678" cy="6837677"/>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Once either one of the current webservers reaches the threshold of the SLIs, the Ansible playbook “</w:t>
      </w:r>
      <w:proofErr w:type="spellStart"/>
      <w:r w:rsidRPr="006D3E9A">
        <w:rPr>
          <w:rFonts w:eastAsia="標楷體"/>
        </w:rPr>
        <w:t>prepHAproxyAndWebservers.yml</w:t>
      </w:r>
      <w:proofErr w:type="spellEnd"/>
      <w:r w:rsidRPr="006D3E9A">
        <w:rPr>
          <w:rFonts w:eastAsia="標楷體"/>
        </w:rPr>
        <w:t>” is triggered by Zabbix server. The full run to setup a new machine and add it to the server farm takes approximately 41.845 seconds to rerun the playbook with a new host added into the server group.</w:t>
      </w:r>
    </w:p>
    <w:p w14:paraId="4A8CBDEB" w14:textId="77777777" w:rsidR="005833E1" w:rsidRPr="006D3E9A" w:rsidRDefault="005833E1">
      <w:pPr>
        <w:pStyle w:val="a3"/>
        <w:rPr>
          <w:rFonts w:eastAsia="標楷體"/>
          <w:sz w:val="20"/>
        </w:rPr>
      </w:pPr>
    </w:p>
    <w:p w14:paraId="145EB019"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9712" behindDoc="1" locked="0" layoutInCell="1" allowOverlap="1" wp14:anchorId="479BD223" wp14:editId="3FD97669">
            <wp:simplePos x="0" y="0"/>
            <wp:positionH relativeFrom="page">
              <wp:posOffset>1209675</wp:posOffset>
            </wp:positionH>
            <wp:positionV relativeFrom="paragraph">
              <wp:posOffset>203849</wp:posOffset>
            </wp:positionV>
            <wp:extent cx="5147569" cy="2947035"/>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4" cstate="print"/>
                    <a:stretch>
                      <a:fillRect/>
                    </a:stretch>
                  </pic:blipFill>
                  <pic:spPr>
                    <a:xfrm>
                      <a:off x="0" y="0"/>
                      <a:ext cx="5147569" cy="2947035"/>
                    </a:xfrm>
                    <a:prstGeom prst="rect">
                      <a:avLst/>
                    </a:prstGeom>
                  </pic:spPr>
                </pic:pic>
              </a:graphicData>
            </a:graphic>
          </wp:anchor>
        </w:drawing>
      </w:r>
    </w:p>
    <w:p w14:paraId="0F966CC0" w14:textId="77777777" w:rsidR="005833E1" w:rsidRPr="006D3E9A" w:rsidRDefault="005833E1">
      <w:pPr>
        <w:pStyle w:val="a3"/>
        <w:spacing w:before="38"/>
        <w:rPr>
          <w:rFonts w:eastAsia="標楷體"/>
        </w:rPr>
      </w:pPr>
    </w:p>
    <w:p w14:paraId="18D6C809" w14:textId="04B97EB3" w:rsidR="005833E1" w:rsidRPr="006D3E9A" w:rsidRDefault="00D755CC">
      <w:pPr>
        <w:pStyle w:val="a3"/>
        <w:ind w:left="409" w:right="408"/>
        <w:jc w:val="center"/>
        <w:rPr>
          <w:rFonts w:eastAsia="標楷體"/>
        </w:rPr>
      </w:pPr>
      <w:ins w:id="510" w:author="190498 lily" w:date="2023-11-22T17:29:00Z">
        <w:r>
          <w:rPr>
            <w:rFonts w:eastAsia="標楷體"/>
            <w:i/>
            <w:iCs/>
          </w:rPr>
          <w:t xml:space="preserve">Figure </w:t>
        </w:r>
      </w:ins>
      <w:del w:id="511" w:author="190498 lily" w:date="2023-11-22T17:29:00Z">
        <w:r w:rsidRPr="006D3E9A" w:rsidDel="00D755CC">
          <w:rPr>
            <w:rFonts w:eastAsia="標楷體"/>
          </w:rPr>
          <w:delText>Figure</w:delText>
        </w:r>
        <w:r w:rsidRPr="006D3E9A" w:rsidDel="00D755CC">
          <w:rPr>
            <w:rFonts w:eastAsia="標楷體"/>
            <w:spacing w:val="-5"/>
          </w:rPr>
          <w:delText xml:space="preserve"> </w:delText>
        </w:r>
        <w:r w:rsidRPr="006D3E9A" w:rsidDel="00D755CC">
          <w:rPr>
            <w:rFonts w:eastAsia="標楷體"/>
          </w:rPr>
          <w:delText>28:</w:delText>
        </w:r>
      </w:del>
      <w:ins w:id="512" w:author="190498 lily" w:date="2023-11-22T17:30:00Z">
        <w:r>
          <w:rPr>
            <w:rFonts w:eastAsia="標楷體"/>
          </w:rPr>
          <w:t>4.15</w:t>
        </w:r>
      </w:ins>
      <w:r w:rsidRPr="006D3E9A">
        <w:rPr>
          <w:rFonts w:eastAsia="標楷體"/>
          <w:spacing w:val="-1"/>
        </w:rPr>
        <w:t xml:space="preserve"> </w:t>
      </w:r>
      <w:r w:rsidRPr="006D3E9A">
        <w:rPr>
          <w:rFonts w:eastAsia="標楷體"/>
        </w:rPr>
        <w:t>Host</w:t>
      </w:r>
      <w:r w:rsidRPr="006D3E9A">
        <w:rPr>
          <w:rFonts w:eastAsia="標楷體"/>
          <w:spacing w:val="-1"/>
        </w:rPr>
        <w:t xml:space="preserve"> </w:t>
      </w:r>
      <w:r w:rsidRPr="006D3E9A">
        <w:rPr>
          <w:rFonts w:eastAsia="標楷體"/>
        </w:rPr>
        <w:t>Remains</w:t>
      </w:r>
      <w:r w:rsidRPr="006D3E9A">
        <w:rPr>
          <w:rFonts w:eastAsia="標楷體"/>
          <w:spacing w:val="-2"/>
        </w:rPr>
        <w:t xml:space="preserve"> </w:t>
      </w:r>
      <w:r w:rsidRPr="006D3E9A">
        <w:rPr>
          <w:rFonts w:eastAsia="標楷體"/>
        </w:rPr>
        <w:t>Unchanged</w:t>
      </w:r>
      <w:r w:rsidRPr="006D3E9A">
        <w:rPr>
          <w:rFonts w:eastAsia="標楷體"/>
          <w:spacing w:val="-1"/>
        </w:rPr>
        <w:t xml:space="preserve"> </w:t>
      </w:r>
      <w:r w:rsidRPr="006D3E9A">
        <w:rPr>
          <w:rFonts w:eastAsia="標楷體"/>
        </w:rPr>
        <w:t>if</w:t>
      </w:r>
      <w:r w:rsidRPr="006D3E9A">
        <w:rPr>
          <w:rFonts w:eastAsia="標楷體"/>
          <w:spacing w:val="-1"/>
        </w:rPr>
        <w:t xml:space="preserve"> </w:t>
      </w:r>
      <w:r w:rsidRPr="006D3E9A">
        <w:rPr>
          <w:rFonts w:eastAsia="標楷體"/>
        </w:rPr>
        <w:t>It</w:t>
      </w:r>
      <w:r w:rsidRPr="006D3E9A">
        <w:rPr>
          <w:rFonts w:eastAsia="標楷體"/>
          <w:spacing w:val="-15"/>
        </w:rPr>
        <w:t xml:space="preserve"> </w:t>
      </w:r>
      <w:r w:rsidRPr="006D3E9A">
        <w:rPr>
          <w:rFonts w:eastAsia="標楷體"/>
        </w:rPr>
        <w:t>Already</w:t>
      </w:r>
      <w:r w:rsidRPr="006D3E9A">
        <w:rPr>
          <w:rFonts w:eastAsia="標楷體"/>
          <w:spacing w:val="-2"/>
        </w:rPr>
        <w:t xml:space="preserve"> </w:t>
      </w:r>
      <w:r w:rsidRPr="006D3E9A">
        <w:rPr>
          <w:rFonts w:eastAsia="標楷體"/>
        </w:rPr>
        <w:t>Meets</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Desired</w:t>
      </w:r>
      <w:r w:rsidRPr="006D3E9A">
        <w:rPr>
          <w:rFonts w:eastAsia="標楷體"/>
          <w:spacing w:val="-1"/>
        </w:rPr>
        <w:t xml:space="preserve"> </w:t>
      </w:r>
      <w:r w:rsidRPr="006D3E9A">
        <w:rPr>
          <w:rFonts w:eastAsia="標楷體"/>
          <w:spacing w:val="-2"/>
        </w:rPr>
        <w:t>State</w:t>
      </w:r>
    </w:p>
    <w:p w14:paraId="02C4C349" w14:textId="77777777" w:rsidR="005833E1" w:rsidRPr="006D3E9A" w:rsidRDefault="005833E1">
      <w:pPr>
        <w:pStyle w:val="a3"/>
        <w:rPr>
          <w:rFonts w:eastAsia="標楷體"/>
          <w:sz w:val="20"/>
        </w:rPr>
      </w:pPr>
    </w:p>
    <w:p w14:paraId="51847BF8" w14:textId="77777777" w:rsidR="005833E1" w:rsidRPr="006D3E9A" w:rsidRDefault="005833E1">
      <w:pPr>
        <w:pStyle w:val="a3"/>
        <w:rPr>
          <w:rFonts w:eastAsia="標楷體"/>
          <w:sz w:val="20"/>
        </w:rPr>
      </w:pPr>
    </w:p>
    <w:p w14:paraId="6294B8A1" w14:textId="77777777" w:rsidR="005833E1" w:rsidRPr="006D3E9A" w:rsidRDefault="00000000">
      <w:pPr>
        <w:pStyle w:val="a3"/>
        <w:spacing w:before="114"/>
        <w:rPr>
          <w:rFonts w:eastAsia="標楷體"/>
          <w:sz w:val="20"/>
        </w:rPr>
      </w:pPr>
      <w:r w:rsidRPr="006D3E9A">
        <w:rPr>
          <w:rFonts w:eastAsia="標楷體"/>
          <w:noProof/>
        </w:rPr>
        <w:drawing>
          <wp:anchor distT="0" distB="0" distL="0" distR="0" simplePos="0" relativeHeight="251700736" behindDoc="1" locked="0" layoutInCell="1" allowOverlap="1" wp14:anchorId="14A070FD" wp14:editId="6A1B6164">
            <wp:simplePos x="0" y="0"/>
            <wp:positionH relativeFrom="page">
              <wp:posOffset>1209675</wp:posOffset>
            </wp:positionH>
            <wp:positionV relativeFrom="paragraph">
              <wp:posOffset>234146</wp:posOffset>
            </wp:positionV>
            <wp:extent cx="5131305" cy="2605278"/>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5" cstate="print"/>
                    <a:stretch>
                      <a:fillRect/>
                    </a:stretch>
                  </pic:blipFill>
                  <pic:spPr>
                    <a:xfrm>
                      <a:off x="0" y="0"/>
                      <a:ext cx="5131305" cy="2605278"/>
                    </a:xfrm>
                    <a:prstGeom prst="rect">
                      <a:avLst/>
                    </a:prstGeom>
                  </pic:spPr>
                </pic:pic>
              </a:graphicData>
            </a:graphic>
          </wp:anchor>
        </w:drawing>
      </w:r>
    </w:p>
    <w:p w14:paraId="7E7BD9AB" w14:textId="77777777" w:rsidR="005833E1" w:rsidRPr="006D3E9A" w:rsidRDefault="005833E1">
      <w:pPr>
        <w:pStyle w:val="a3"/>
        <w:spacing w:before="36"/>
        <w:rPr>
          <w:rFonts w:eastAsia="標楷體"/>
        </w:rPr>
      </w:pPr>
    </w:p>
    <w:p w14:paraId="705A6583" w14:textId="07826CD1" w:rsidR="005833E1" w:rsidRPr="006D3E9A" w:rsidRDefault="00D755CC">
      <w:pPr>
        <w:pStyle w:val="a3"/>
        <w:ind w:left="409" w:right="408"/>
        <w:jc w:val="center"/>
        <w:rPr>
          <w:rFonts w:eastAsia="標楷體"/>
        </w:rPr>
      </w:pPr>
      <w:ins w:id="513" w:author="190498 lily" w:date="2023-11-22T17:30:00Z">
        <w:r>
          <w:rPr>
            <w:rFonts w:eastAsia="標楷體"/>
            <w:i/>
            <w:iCs/>
          </w:rPr>
          <w:t xml:space="preserve">Figure </w:t>
        </w:r>
      </w:ins>
      <w:del w:id="514" w:author="190498 lily" w:date="2023-11-22T17:30:00Z">
        <w:r w:rsidRPr="006D3E9A" w:rsidDel="00D755CC">
          <w:rPr>
            <w:rFonts w:eastAsia="標楷體"/>
          </w:rPr>
          <w:delText>Figure</w:delText>
        </w:r>
        <w:r w:rsidRPr="006D3E9A" w:rsidDel="00D755CC">
          <w:rPr>
            <w:rFonts w:eastAsia="標楷體"/>
            <w:spacing w:val="-4"/>
          </w:rPr>
          <w:delText xml:space="preserve"> </w:delText>
        </w:r>
        <w:r w:rsidRPr="006D3E9A" w:rsidDel="00D755CC">
          <w:rPr>
            <w:rFonts w:eastAsia="標楷體"/>
          </w:rPr>
          <w:delText>29</w:delText>
        </w:r>
      </w:del>
      <w:ins w:id="515" w:author="190498 lily" w:date="2023-11-22T17:30:00Z">
        <w:r w:rsidRPr="00EE5453">
          <w:rPr>
            <w:rFonts w:eastAsia="標楷體"/>
            <w:i/>
            <w:iCs/>
            <w:rPrChange w:id="516" w:author="190498 lily" w:date="2023-11-22T20:11:00Z">
              <w:rPr>
                <w:rFonts w:eastAsia="標楷體"/>
              </w:rPr>
            </w:rPrChange>
          </w:rPr>
          <w:t>4.16</w:t>
        </w:r>
      </w:ins>
      <w:del w:id="517" w:author="190498 lily" w:date="2023-11-22T17:30:00Z">
        <w:r w:rsidRPr="006D3E9A" w:rsidDel="00D755CC">
          <w:rPr>
            <w:rFonts w:eastAsia="標楷體"/>
          </w:rPr>
          <w:delText>:</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 Run</w:t>
      </w:r>
      <w:r w:rsidRPr="006D3E9A">
        <w:rPr>
          <w:rFonts w:eastAsia="標楷體"/>
          <w:spacing w:val="-1"/>
        </w:rPr>
        <w:t xml:space="preserve"> </w:t>
      </w:r>
      <w:r w:rsidRPr="006D3E9A">
        <w:rPr>
          <w:rFonts w:eastAsia="標楷體"/>
        </w:rPr>
        <w:t>of</w:t>
      </w:r>
      <w:r w:rsidRPr="006D3E9A">
        <w:rPr>
          <w:rFonts w:eastAsia="標楷體"/>
          <w:spacing w:val="-14"/>
        </w:rPr>
        <w:t xml:space="preserve"> </w:t>
      </w:r>
      <w:r w:rsidRPr="006D3E9A">
        <w:rPr>
          <w:rFonts w:eastAsia="標楷體"/>
        </w:rPr>
        <w:t>Ansible</w:t>
      </w:r>
      <w:r w:rsidRPr="006D3E9A">
        <w:rPr>
          <w:rFonts w:eastAsia="標楷體"/>
          <w:spacing w:val="-1"/>
        </w:rPr>
        <w:t xml:space="preserve"> </w:t>
      </w:r>
      <w:r w:rsidRPr="006D3E9A">
        <w:rPr>
          <w:rFonts w:eastAsia="標楷體"/>
        </w:rPr>
        <w:t>Playbook</w:t>
      </w:r>
      <w:r w:rsidRPr="006D3E9A">
        <w:rPr>
          <w:rFonts w:eastAsia="標楷體"/>
          <w:spacing w:val="-1"/>
        </w:rPr>
        <w:t xml:space="preserve"> </w:t>
      </w:r>
      <w:r w:rsidRPr="006D3E9A">
        <w:rPr>
          <w:rFonts w:eastAsia="標楷體"/>
        </w:rPr>
        <w:t>to Set-up</w:t>
      </w:r>
      <w:r w:rsidRPr="006D3E9A">
        <w:rPr>
          <w:rFonts w:eastAsia="標楷體"/>
          <w:spacing w:val="-1"/>
        </w:rPr>
        <w:t xml:space="preserve"> </w:t>
      </w:r>
      <w:r w:rsidRPr="006D3E9A">
        <w:rPr>
          <w:rFonts w:eastAsia="標楷體"/>
        </w:rPr>
        <w:t>a New</w:t>
      </w:r>
      <w:r w:rsidRPr="006D3E9A">
        <w:rPr>
          <w:rFonts w:eastAsia="標楷體"/>
          <w:spacing w:val="-5"/>
        </w:rPr>
        <w:t xml:space="preserve"> </w:t>
      </w:r>
      <w:r w:rsidRPr="006D3E9A">
        <w:rPr>
          <w:rFonts w:eastAsia="標楷體"/>
          <w:spacing w:val="-2"/>
        </w:rPr>
        <w:t>Webserver</w:t>
      </w:r>
    </w:p>
    <w:p w14:paraId="56F53E1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195CAB31" w14:textId="77777777" w:rsidR="005833E1" w:rsidRPr="006D3E9A" w:rsidRDefault="005833E1">
      <w:pPr>
        <w:pStyle w:val="a3"/>
        <w:rPr>
          <w:rFonts w:eastAsia="標楷體"/>
          <w:sz w:val="20"/>
        </w:rPr>
      </w:pPr>
    </w:p>
    <w:p w14:paraId="13202350" w14:textId="77777777" w:rsidR="005833E1" w:rsidRPr="006D3E9A" w:rsidRDefault="005833E1">
      <w:pPr>
        <w:pStyle w:val="a3"/>
        <w:rPr>
          <w:rFonts w:eastAsia="標楷體"/>
          <w:sz w:val="20"/>
        </w:rPr>
      </w:pPr>
    </w:p>
    <w:p w14:paraId="52F7637E" w14:textId="77777777" w:rsidR="005833E1" w:rsidRPr="006D3E9A" w:rsidRDefault="005833E1">
      <w:pPr>
        <w:pStyle w:val="a3"/>
        <w:spacing w:before="216" w:after="1"/>
        <w:rPr>
          <w:rFonts w:eastAsia="標楷體"/>
          <w:sz w:val="20"/>
        </w:rPr>
      </w:pPr>
    </w:p>
    <w:p w14:paraId="77B0B1C9" w14:textId="77777777" w:rsidR="005833E1" w:rsidRPr="006D3E9A" w:rsidRDefault="00000000">
      <w:pPr>
        <w:pStyle w:val="a3"/>
        <w:ind w:left="1480"/>
        <w:rPr>
          <w:rFonts w:eastAsia="標楷體"/>
          <w:sz w:val="20"/>
        </w:rPr>
      </w:pPr>
      <w:r w:rsidRPr="006D3E9A">
        <w:rPr>
          <w:rFonts w:eastAsia="標楷體"/>
          <w:noProof/>
          <w:sz w:val="20"/>
        </w:rPr>
        <w:drawing>
          <wp:inline distT="0" distB="0" distL="0" distR="0" wp14:anchorId="37741E1C" wp14:editId="7CB3D768">
            <wp:extent cx="5116018" cy="432816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6" cstate="print"/>
                    <a:stretch>
                      <a:fillRect/>
                    </a:stretch>
                  </pic:blipFill>
                  <pic:spPr>
                    <a:xfrm>
                      <a:off x="0" y="0"/>
                      <a:ext cx="5116018" cy="4328160"/>
                    </a:xfrm>
                    <a:prstGeom prst="rect">
                      <a:avLst/>
                    </a:prstGeom>
                  </pic:spPr>
                </pic:pic>
              </a:graphicData>
            </a:graphic>
          </wp:inline>
        </w:drawing>
      </w:r>
    </w:p>
    <w:p w14:paraId="50A16421" w14:textId="1EE0261E" w:rsidR="005833E1" w:rsidRPr="006D3E9A" w:rsidRDefault="00D755CC">
      <w:pPr>
        <w:pStyle w:val="a3"/>
        <w:spacing w:before="241"/>
        <w:ind w:left="409" w:right="408"/>
        <w:jc w:val="center"/>
        <w:rPr>
          <w:rFonts w:eastAsia="標楷體"/>
        </w:rPr>
      </w:pPr>
      <w:ins w:id="518" w:author="190498 lily" w:date="2023-11-22T17:30:00Z">
        <w:r w:rsidRPr="00EE5453">
          <w:rPr>
            <w:rFonts w:eastAsia="標楷體"/>
            <w:i/>
            <w:iCs/>
          </w:rPr>
          <w:t>Figure</w:t>
        </w:r>
      </w:ins>
      <w:r w:rsidRPr="00EE5453">
        <w:rPr>
          <w:rFonts w:eastAsia="標楷體"/>
          <w:i/>
          <w:iCs/>
          <w:noProof/>
          <w:rPrChange w:id="519" w:author="190498 lily" w:date="2023-11-22T20:11:00Z">
            <w:rPr>
              <w:rFonts w:eastAsia="標楷體"/>
              <w:noProof/>
            </w:rPr>
          </w:rPrChange>
        </w:rPr>
        <w:drawing>
          <wp:anchor distT="0" distB="0" distL="0" distR="0" simplePos="0" relativeHeight="251667456" behindDoc="0" locked="0" layoutInCell="1" allowOverlap="1" wp14:anchorId="1A5BBCAD" wp14:editId="4C61F11E">
            <wp:simplePos x="0" y="0"/>
            <wp:positionH relativeFrom="page">
              <wp:posOffset>359806</wp:posOffset>
            </wp:positionH>
            <wp:positionV relativeFrom="paragraph">
              <wp:posOffset>-3664823</wp:posOffset>
            </wp:positionV>
            <wp:extent cx="6837678" cy="6837677"/>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 cstate="print"/>
                    <a:stretch>
                      <a:fillRect/>
                    </a:stretch>
                  </pic:blipFill>
                  <pic:spPr>
                    <a:xfrm>
                      <a:off x="0" y="0"/>
                      <a:ext cx="6837678" cy="6837677"/>
                    </a:xfrm>
                    <a:prstGeom prst="rect">
                      <a:avLst/>
                    </a:prstGeom>
                  </pic:spPr>
                </pic:pic>
              </a:graphicData>
            </a:graphic>
          </wp:anchor>
        </w:drawing>
      </w:r>
      <w:ins w:id="520" w:author="190498 lily" w:date="2023-11-22T17:30:00Z">
        <w:r w:rsidRPr="00EE5453">
          <w:rPr>
            <w:rFonts w:eastAsia="標楷體"/>
            <w:i/>
            <w:iCs/>
          </w:rPr>
          <w:t xml:space="preserve"> </w:t>
        </w:r>
      </w:ins>
      <w:del w:id="521" w:author="190498 lily" w:date="2023-11-22T17:30:00Z">
        <w:r w:rsidRPr="00EE5453" w:rsidDel="00D755CC">
          <w:rPr>
            <w:rFonts w:eastAsia="標楷體"/>
            <w:i/>
            <w:iCs/>
            <w:rPrChange w:id="522" w:author="190498 lily" w:date="2023-11-22T20:11:00Z">
              <w:rPr>
                <w:rFonts w:eastAsia="標楷體"/>
              </w:rPr>
            </w:rPrChange>
          </w:rPr>
          <w:delText>Figure</w:delText>
        </w:r>
        <w:r w:rsidRPr="00EE5453" w:rsidDel="00D755CC">
          <w:rPr>
            <w:rFonts w:eastAsia="標楷體"/>
            <w:i/>
            <w:iCs/>
            <w:spacing w:val="-5"/>
            <w:rPrChange w:id="523" w:author="190498 lily" w:date="2023-11-22T20:11:00Z">
              <w:rPr>
                <w:rFonts w:eastAsia="標楷體"/>
                <w:spacing w:val="-5"/>
              </w:rPr>
            </w:rPrChange>
          </w:rPr>
          <w:delText xml:space="preserve"> </w:delText>
        </w:r>
        <w:r w:rsidRPr="00EE5453" w:rsidDel="00D755CC">
          <w:rPr>
            <w:rFonts w:eastAsia="標楷體"/>
            <w:i/>
            <w:iCs/>
            <w:rPrChange w:id="524" w:author="190498 lily" w:date="2023-11-22T20:11:00Z">
              <w:rPr>
                <w:rFonts w:eastAsia="標楷體"/>
              </w:rPr>
            </w:rPrChange>
          </w:rPr>
          <w:delText>30:</w:delText>
        </w:r>
      </w:del>
      <w:ins w:id="525" w:author="190498 lily" w:date="2023-11-22T17:30:00Z">
        <w:r w:rsidRPr="00EE5453">
          <w:rPr>
            <w:rFonts w:eastAsia="標楷體"/>
            <w:i/>
            <w:iCs/>
            <w:rPrChange w:id="526" w:author="190498 lily" w:date="2023-11-22T20:11:00Z">
              <w:rPr>
                <w:rFonts w:eastAsia="標楷體"/>
              </w:rPr>
            </w:rPrChange>
          </w:rPr>
          <w:t>4.17</w:t>
        </w:r>
      </w:ins>
      <w:r w:rsidRPr="006D3E9A">
        <w:rPr>
          <w:rFonts w:eastAsia="標楷體"/>
          <w:spacing w:val="-1"/>
        </w:rPr>
        <w:t xml:space="preserve"> </w:t>
      </w:r>
      <w:r w:rsidRPr="006D3E9A">
        <w:rPr>
          <w:rFonts w:eastAsia="標楷體"/>
        </w:rPr>
        <w:t>Installing</w:t>
      </w:r>
      <w:r w:rsidRPr="006D3E9A">
        <w:rPr>
          <w:rFonts w:eastAsia="標楷體"/>
          <w:spacing w:val="-1"/>
        </w:rPr>
        <w:t xml:space="preserve"> </w:t>
      </w:r>
      <w:r w:rsidRPr="006D3E9A">
        <w:rPr>
          <w:rFonts w:eastAsia="標楷體"/>
        </w:rPr>
        <w:t>Zabbix</w:t>
      </w:r>
      <w:r w:rsidRPr="006D3E9A">
        <w:rPr>
          <w:rFonts w:eastAsia="標楷體"/>
          <w:spacing w:val="-14"/>
        </w:rPr>
        <w:t xml:space="preserve"> </w:t>
      </w:r>
      <w:r w:rsidRPr="006D3E9A">
        <w:rPr>
          <w:rFonts w:eastAsia="標楷體"/>
        </w:rPr>
        <w:t>Agent</w:t>
      </w:r>
      <w:r w:rsidRPr="006D3E9A">
        <w:rPr>
          <w:rFonts w:eastAsia="標楷體"/>
          <w:spacing w:val="-2"/>
        </w:rPr>
        <w:t xml:space="preserve"> </w:t>
      </w:r>
      <w:r w:rsidRPr="006D3E9A">
        <w:rPr>
          <w:rFonts w:eastAsia="標楷體"/>
        </w:rPr>
        <w:t>on</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Newly</w:t>
      </w:r>
      <w:r w:rsidRPr="006D3E9A">
        <w:rPr>
          <w:rFonts w:eastAsia="標楷體"/>
          <w:spacing w:val="-1"/>
        </w:rPr>
        <w:t xml:space="preserve"> </w:t>
      </w:r>
      <w:r w:rsidRPr="006D3E9A">
        <w:rPr>
          <w:rFonts w:eastAsia="標楷體"/>
        </w:rPr>
        <w:t>Configured</w:t>
      </w:r>
      <w:r w:rsidRPr="006D3E9A">
        <w:rPr>
          <w:rFonts w:eastAsia="標楷體"/>
          <w:spacing w:val="-1"/>
        </w:rPr>
        <w:t xml:space="preserve"> </w:t>
      </w:r>
      <w:r w:rsidRPr="006D3E9A">
        <w:rPr>
          <w:rFonts w:eastAsia="標楷體"/>
          <w:spacing w:val="-2"/>
        </w:rPr>
        <w:t>Server</w:t>
      </w:r>
    </w:p>
    <w:p w14:paraId="5A8B266B" w14:textId="77777777" w:rsidR="005833E1" w:rsidRPr="006D3E9A" w:rsidRDefault="005833E1">
      <w:pPr>
        <w:pStyle w:val="a3"/>
        <w:rPr>
          <w:rFonts w:eastAsia="標楷體"/>
        </w:rPr>
      </w:pPr>
    </w:p>
    <w:p w14:paraId="274DCE4F" w14:textId="77777777" w:rsidR="005833E1" w:rsidRPr="006D3E9A" w:rsidRDefault="005833E1">
      <w:pPr>
        <w:pStyle w:val="a3"/>
        <w:rPr>
          <w:rFonts w:eastAsia="標楷體"/>
        </w:rPr>
      </w:pPr>
    </w:p>
    <w:p w14:paraId="6EF074B4" w14:textId="77777777" w:rsidR="005833E1" w:rsidRPr="006D3E9A" w:rsidRDefault="005833E1">
      <w:pPr>
        <w:pStyle w:val="a3"/>
        <w:rPr>
          <w:rFonts w:eastAsia="標楷體"/>
        </w:rPr>
      </w:pPr>
    </w:p>
    <w:p w14:paraId="19BA0C96" w14:textId="0B33920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architecture with the new server </w:t>
      </w:r>
      <w:proofErr w:type="spellStart"/>
      <w:r w:rsidRPr="006D3E9A">
        <w:rPr>
          <w:rFonts w:eastAsia="標楷體"/>
        </w:rPr>
        <w:t>hosta</w:t>
      </w:r>
      <w:proofErr w:type="spellEnd"/>
      <w:r w:rsidRPr="006D3E9A">
        <w:rPr>
          <w:rFonts w:eastAsia="標楷體"/>
        </w:rPr>
        <w:t xml:space="preserve"> added into the load-balancing server farm is shown as </w:t>
      </w:r>
      <w:ins w:id="527" w:author="190498 lily" w:date="2023-11-22T20:12:00Z">
        <w:r w:rsidR="00EE5453">
          <w:rPr>
            <w:rFonts w:eastAsia="標楷體" w:hint="eastAsia"/>
            <w:i/>
            <w:iCs/>
            <w:lang w:eastAsia="zh-TW"/>
          </w:rPr>
          <w:t>Fi</w:t>
        </w:r>
        <w:r w:rsidR="00EE5453">
          <w:rPr>
            <w:rFonts w:eastAsia="標楷體"/>
            <w:i/>
            <w:iCs/>
            <w:lang w:eastAsia="zh-TW"/>
          </w:rPr>
          <w:t>gure 4.18</w:t>
        </w:r>
      </w:ins>
      <w:del w:id="528" w:author="190498 lily" w:date="2023-11-22T20:12:00Z">
        <w:r w:rsidRPr="006D3E9A" w:rsidDel="00EE5453">
          <w:rPr>
            <w:rFonts w:eastAsia="標楷體"/>
          </w:rPr>
          <w:delText>Figure 31</w:delText>
        </w:r>
      </w:del>
      <w:r w:rsidRPr="006D3E9A">
        <w:rPr>
          <w:rFonts w:eastAsia="標楷體"/>
        </w:rPr>
        <w:t xml:space="preserve"> below. We also record the time consumption for joining a backup server </w:t>
      </w:r>
      <w:proofErr w:type="gramStart"/>
      <w:r w:rsidRPr="006D3E9A">
        <w:rPr>
          <w:rFonts w:eastAsia="標楷體"/>
        </w:rPr>
        <w:t>in to</w:t>
      </w:r>
      <w:proofErr w:type="gramEnd"/>
      <w:r w:rsidRPr="006D3E9A">
        <w:rPr>
          <w:rFonts w:eastAsia="標楷體"/>
        </w:rPr>
        <w:t xml:space="preserve"> the production server farm in Table four.</w:t>
      </w:r>
    </w:p>
    <w:p w14:paraId="11819F4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aim</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solve</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existed</w:t>
      </w:r>
      <w:r w:rsidRPr="006D3E9A">
        <w:rPr>
          <w:rFonts w:eastAsia="標楷體"/>
          <w:spacing w:val="-13"/>
        </w:rPr>
        <w:t xml:space="preserve"> </w:t>
      </w:r>
      <w:r w:rsidRPr="006D3E9A">
        <w:rPr>
          <w:rFonts w:eastAsia="標楷體"/>
        </w:rPr>
        <w:t>business</w:t>
      </w:r>
      <w:r w:rsidRPr="006D3E9A">
        <w:rPr>
          <w:rFonts w:eastAsia="標楷體"/>
          <w:spacing w:val="-13"/>
        </w:rPr>
        <w:t xml:space="preserve"> </w:t>
      </w:r>
      <w:r w:rsidRPr="006D3E9A">
        <w:rPr>
          <w:rFonts w:eastAsia="標楷體"/>
        </w:rPr>
        <w:t>waste</w:t>
      </w:r>
      <w:r w:rsidRPr="006D3E9A">
        <w:rPr>
          <w:rFonts w:eastAsia="標楷體"/>
          <w:spacing w:val="-13"/>
        </w:rPr>
        <w:t xml:space="preserve"> </w:t>
      </w:r>
      <w:r w:rsidRPr="006D3E9A">
        <w:rPr>
          <w:rFonts w:eastAsia="標楷體"/>
        </w:rPr>
        <w:t>problem</w:t>
      </w:r>
      <w:r w:rsidRPr="006D3E9A">
        <w:rPr>
          <w:rFonts w:eastAsia="標楷體"/>
          <w:spacing w:val="-13"/>
        </w:rPr>
        <w:t xml:space="preserve"> </w:t>
      </w:r>
      <w:r w:rsidRPr="006D3E9A">
        <w:rPr>
          <w:rFonts w:eastAsia="標楷體"/>
        </w:rPr>
        <w:t>for</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short- term events, the automation of scaling down servers is not considered. This thesis assumes once the SLO was met and the alert is triggered, administrators will be informed</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do</w:t>
      </w:r>
      <w:r w:rsidRPr="006D3E9A">
        <w:rPr>
          <w:rFonts w:eastAsia="標楷體"/>
          <w:spacing w:val="-4"/>
        </w:rPr>
        <w:t xml:space="preserve"> </w:t>
      </w:r>
      <w:r w:rsidRPr="006D3E9A">
        <w:rPr>
          <w:rFonts w:eastAsia="標楷體"/>
        </w:rPr>
        <w:t>the</w:t>
      </w:r>
      <w:r w:rsidRPr="006D3E9A">
        <w:rPr>
          <w:rFonts w:eastAsia="標楷體"/>
          <w:spacing w:val="-4"/>
        </w:rPr>
        <w:t xml:space="preserve"> </w:t>
      </w:r>
      <w:proofErr w:type="spellStart"/>
      <w:r w:rsidRPr="006D3E9A">
        <w:rPr>
          <w:rFonts w:eastAsia="標楷體"/>
        </w:rPr>
        <w:t>neccesary</w:t>
      </w:r>
      <w:proofErr w:type="spellEnd"/>
      <w:r w:rsidRPr="006D3E9A">
        <w:rPr>
          <w:rFonts w:eastAsia="標楷體"/>
          <w:spacing w:val="-4"/>
        </w:rPr>
        <w:t xml:space="preserve"> </w:t>
      </w:r>
      <w:r w:rsidRPr="006D3E9A">
        <w:rPr>
          <w:rFonts w:eastAsia="標楷體"/>
        </w:rPr>
        <w:t>changes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scaling</w:t>
      </w:r>
      <w:r w:rsidRPr="006D3E9A">
        <w:rPr>
          <w:rFonts w:eastAsia="標楷體"/>
          <w:spacing w:val="-4"/>
        </w:rPr>
        <w:t xml:space="preserve"> </w:t>
      </w:r>
      <w:r w:rsidRPr="006D3E9A">
        <w:rPr>
          <w:rFonts w:eastAsia="標楷體"/>
        </w:rPr>
        <w:t>down</w:t>
      </w:r>
      <w:r w:rsidRPr="006D3E9A">
        <w:rPr>
          <w:rFonts w:eastAsia="標楷體"/>
          <w:spacing w:val="-4"/>
        </w:rPr>
        <w:t xml:space="preserve"> </w:t>
      </w:r>
      <w:r w:rsidRPr="006D3E9A">
        <w:rPr>
          <w:rFonts w:eastAsia="標楷體"/>
        </w:rPr>
        <w:t>process</w:t>
      </w:r>
      <w:r w:rsidRPr="006D3E9A">
        <w:rPr>
          <w:rFonts w:eastAsia="標楷體"/>
          <w:spacing w:val="-4"/>
        </w:rPr>
        <w:t xml:space="preserve"> </w:t>
      </w:r>
      <w:r w:rsidRPr="006D3E9A">
        <w:rPr>
          <w:rFonts w:eastAsia="標楷體"/>
        </w:rPr>
        <w:t>could be easily performed with another Ansible playbook to reset the server to a clean state and removed from the server farm, which is not covered in this thesis.</w:t>
      </w:r>
    </w:p>
    <w:p w14:paraId="34C71C0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8B718A" w14:textId="77777777" w:rsidR="005833E1" w:rsidRPr="006D3E9A" w:rsidRDefault="005833E1">
      <w:pPr>
        <w:pStyle w:val="a3"/>
        <w:spacing w:before="124" w:after="1"/>
        <w:rPr>
          <w:rFonts w:eastAsia="標楷體"/>
          <w:sz w:val="20"/>
        </w:rPr>
      </w:pPr>
      <w:commentRangeStart w:id="529"/>
    </w:p>
    <w:p w14:paraId="618FA707" w14:textId="5B21E003" w:rsidR="005833E1" w:rsidRPr="006D3E9A" w:rsidRDefault="00EE5453">
      <w:pPr>
        <w:pStyle w:val="a3"/>
        <w:ind w:left="1445"/>
        <w:rPr>
          <w:rFonts w:eastAsia="標楷體"/>
          <w:sz w:val="20"/>
        </w:rPr>
      </w:pPr>
      <w:r w:rsidRPr="006D3E9A">
        <w:rPr>
          <w:rFonts w:eastAsia="標楷體"/>
          <w:noProof/>
        </w:rPr>
        <w:drawing>
          <wp:anchor distT="0" distB="0" distL="0" distR="0" simplePos="0" relativeHeight="251669504" behindDoc="0" locked="0" layoutInCell="1" allowOverlap="1" wp14:anchorId="5434BE33" wp14:editId="7675E1D1">
            <wp:simplePos x="0" y="0"/>
            <wp:positionH relativeFrom="page">
              <wp:posOffset>313350</wp:posOffset>
            </wp:positionH>
            <wp:positionV relativeFrom="paragraph">
              <wp:posOffset>942733</wp:posOffset>
            </wp:positionV>
            <wp:extent cx="6837678" cy="6837677"/>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 cstate="print"/>
                    <a:stretch>
                      <a:fillRect/>
                    </a:stretch>
                  </pic:blipFill>
                  <pic:spPr>
                    <a:xfrm>
                      <a:off x="0" y="0"/>
                      <a:ext cx="6837678" cy="6837677"/>
                    </a:xfrm>
                    <a:prstGeom prst="rect">
                      <a:avLst/>
                    </a:prstGeom>
                  </pic:spPr>
                </pic:pic>
              </a:graphicData>
            </a:graphic>
          </wp:anchor>
        </w:drawing>
      </w:r>
      <w:r w:rsidR="00000000" w:rsidRPr="006D3E9A">
        <w:rPr>
          <w:rFonts w:eastAsia="標楷體"/>
          <w:noProof/>
          <w:sz w:val="20"/>
        </w:rPr>
        <w:drawing>
          <wp:inline distT="0" distB="0" distL="0" distR="0" wp14:anchorId="646BF58C" wp14:editId="1CB7DA0C">
            <wp:extent cx="5245291" cy="4096512"/>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7" cstate="print"/>
                    <a:stretch>
                      <a:fillRect/>
                    </a:stretch>
                  </pic:blipFill>
                  <pic:spPr>
                    <a:xfrm>
                      <a:off x="0" y="0"/>
                      <a:ext cx="5245291" cy="4096512"/>
                    </a:xfrm>
                    <a:prstGeom prst="rect">
                      <a:avLst/>
                    </a:prstGeom>
                  </pic:spPr>
                </pic:pic>
              </a:graphicData>
            </a:graphic>
          </wp:inline>
        </w:drawing>
      </w:r>
      <w:commentRangeEnd w:id="529"/>
      <w:r w:rsidR="00D755CC">
        <w:rPr>
          <w:rStyle w:val="a6"/>
        </w:rPr>
        <w:commentReference w:id="529"/>
      </w:r>
    </w:p>
    <w:p w14:paraId="5F07A6F6" w14:textId="27C5678A" w:rsidR="005833E1" w:rsidRPr="006D3E9A" w:rsidRDefault="00D755CC">
      <w:pPr>
        <w:pStyle w:val="a3"/>
        <w:spacing w:before="231"/>
        <w:ind w:left="409" w:right="408"/>
        <w:jc w:val="center"/>
        <w:rPr>
          <w:rFonts w:eastAsia="標楷體"/>
        </w:rPr>
      </w:pPr>
      <w:ins w:id="530" w:author="190498 lily" w:date="2023-11-22T17:33:00Z">
        <w:r>
          <w:rPr>
            <w:rFonts w:eastAsia="標楷體"/>
            <w:i/>
            <w:iCs/>
          </w:rPr>
          <w:t>Figure</w:t>
        </w:r>
        <w:r>
          <w:rPr>
            <w:rFonts w:eastAsia="標楷體" w:hint="eastAsia"/>
            <w:i/>
            <w:iCs/>
            <w:lang w:eastAsia="zh-TW"/>
          </w:rPr>
          <w:t xml:space="preserve"> </w:t>
        </w:r>
      </w:ins>
      <w:del w:id="531" w:author="190498 lily" w:date="2023-11-22T17:33:00Z">
        <w:r w:rsidRPr="006D3E9A" w:rsidDel="00D755CC">
          <w:rPr>
            <w:rFonts w:eastAsia="標楷體"/>
          </w:rPr>
          <w:delText>Figure</w:delText>
        </w:r>
        <w:r w:rsidRPr="006D3E9A" w:rsidDel="00D755CC">
          <w:rPr>
            <w:rFonts w:eastAsia="標楷體"/>
            <w:spacing w:val="-10"/>
          </w:rPr>
          <w:delText xml:space="preserve"> </w:delText>
        </w:r>
        <w:r w:rsidRPr="006D3E9A" w:rsidDel="00D755CC">
          <w:rPr>
            <w:rFonts w:eastAsia="標楷體"/>
          </w:rPr>
          <w:delText>31</w:delText>
        </w:r>
        <w:r w:rsidRPr="00EE5453" w:rsidDel="00D755CC">
          <w:rPr>
            <w:rFonts w:eastAsia="標楷體"/>
            <w:i/>
            <w:iCs/>
            <w:rPrChange w:id="532" w:author="190498 lily" w:date="2023-11-22T20:12:00Z">
              <w:rPr>
                <w:rFonts w:eastAsia="標楷體"/>
              </w:rPr>
            </w:rPrChange>
          </w:rPr>
          <w:delText>:</w:delText>
        </w:r>
      </w:del>
      <w:ins w:id="533" w:author="190498 lily" w:date="2023-11-22T17:33:00Z">
        <w:r w:rsidRPr="00EE5453">
          <w:rPr>
            <w:rFonts w:eastAsia="標楷體"/>
            <w:i/>
            <w:iCs/>
            <w:rPrChange w:id="534" w:author="190498 lily" w:date="2023-11-22T20:12:00Z">
              <w:rPr>
                <w:rFonts w:eastAsia="標楷體"/>
              </w:rPr>
            </w:rPrChange>
          </w:rPr>
          <w:t>4.18</w:t>
        </w:r>
      </w:ins>
      <w:r w:rsidRPr="006D3E9A">
        <w:rPr>
          <w:rFonts w:eastAsia="標楷體"/>
          <w:spacing w:val="-8"/>
        </w:rPr>
        <w:t xml:space="preserve"> </w:t>
      </w:r>
      <w:r w:rsidRPr="006D3E9A">
        <w:rPr>
          <w:rFonts w:eastAsia="標楷體"/>
        </w:rPr>
        <w:t>The</w:t>
      </w:r>
      <w:r w:rsidRPr="006D3E9A">
        <w:rPr>
          <w:rFonts w:eastAsia="標楷體"/>
          <w:spacing w:val="-4"/>
        </w:rPr>
        <w:t xml:space="preserve"> </w:t>
      </w:r>
      <w:r w:rsidRPr="006D3E9A">
        <w:rPr>
          <w:rFonts w:eastAsia="標楷體"/>
        </w:rPr>
        <w:t>New</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rPr>
        <w:t>Architecture</w:t>
      </w:r>
      <w:r w:rsidRPr="006D3E9A">
        <w:rPr>
          <w:rFonts w:eastAsia="標楷體"/>
          <w:spacing w:val="-5"/>
        </w:rPr>
        <w:t xml:space="preserve"> </w:t>
      </w:r>
      <w:r w:rsidRPr="006D3E9A">
        <w:rPr>
          <w:rFonts w:eastAsia="標楷體"/>
        </w:rPr>
        <w:t>after</w:t>
      </w:r>
      <w:r w:rsidRPr="006D3E9A">
        <w:rPr>
          <w:rFonts w:eastAsia="標楷體"/>
          <w:spacing w:val="-15"/>
        </w:rPr>
        <w:t xml:space="preserve"> </w:t>
      </w:r>
      <w:r w:rsidRPr="006D3E9A">
        <w:rPr>
          <w:rFonts w:eastAsia="標楷體"/>
        </w:rPr>
        <w:t>Adding</w:t>
      </w:r>
      <w:r w:rsidRPr="006D3E9A">
        <w:rPr>
          <w:rFonts w:eastAsia="標楷體"/>
          <w:spacing w:val="-3"/>
        </w:rPr>
        <w:t xml:space="preserve"> </w:t>
      </w:r>
      <w:r w:rsidRPr="006D3E9A">
        <w:rPr>
          <w:rFonts w:eastAsia="標楷體"/>
        </w:rPr>
        <w:t>in</w:t>
      </w:r>
      <w:r w:rsidRPr="006D3E9A">
        <w:rPr>
          <w:rFonts w:eastAsia="標楷體"/>
          <w:spacing w:val="-3"/>
        </w:rPr>
        <w:t xml:space="preserve"> </w:t>
      </w:r>
      <w:r w:rsidRPr="006D3E9A">
        <w:rPr>
          <w:rFonts w:eastAsia="標楷體"/>
          <w:spacing w:val="-2"/>
        </w:rPr>
        <w:t>Hosta</w:t>
      </w:r>
    </w:p>
    <w:p w14:paraId="439D0907" w14:textId="77777777" w:rsidR="005833E1" w:rsidRPr="006D3E9A" w:rsidRDefault="005833E1">
      <w:pPr>
        <w:pStyle w:val="a3"/>
        <w:rPr>
          <w:rFonts w:eastAsia="標楷體"/>
          <w:sz w:val="20"/>
        </w:rPr>
      </w:pPr>
    </w:p>
    <w:p w14:paraId="7A702D54" w14:textId="77777777" w:rsidR="005833E1" w:rsidRPr="006D3E9A" w:rsidRDefault="005833E1">
      <w:pPr>
        <w:pStyle w:val="a3"/>
        <w:rPr>
          <w:rFonts w:eastAsia="標楷體"/>
          <w:sz w:val="20"/>
        </w:rPr>
      </w:pPr>
    </w:p>
    <w:p w14:paraId="3C87DCE9" w14:textId="77777777" w:rsidR="005833E1" w:rsidRPr="006D3E9A" w:rsidRDefault="00000000">
      <w:pPr>
        <w:pStyle w:val="a3"/>
        <w:spacing w:before="112"/>
        <w:rPr>
          <w:rFonts w:eastAsia="標楷體"/>
          <w:sz w:val="20"/>
        </w:rPr>
      </w:pPr>
      <w:commentRangeStart w:id="535"/>
      <w:r w:rsidRPr="006D3E9A">
        <w:rPr>
          <w:rFonts w:eastAsia="標楷體"/>
          <w:noProof/>
        </w:rPr>
        <w:drawing>
          <wp:anchor distT="0" distB="0" distL="0" distR="0" simplePos="0" relativeHeight="251660800" behindDoc="1" locked="0" layoutInCell="1" allowOverlap="1" wp14:anchorId="4A8B6BDB" wp14:editId="61B5963C">
            <wp:simplePos x="0" y="0"/>
            <wp:positionH relativeFrom="page">
              <wp:posOffset>1314450</wp:posOffset>
            </wp:positionH>
            <wp:positionV relativeFrom="paragraph">
              <wp:posOffset>232830</wp:posOffset>
            </wp:positionV>
            <wp:extent cx="4933333" cy="2627376"/>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8" cstate="print"/>
                    <a:stretch>
                      <a:fillRect/>
                    </a:stretch>
                  </pic:blipFill>
                  <pic:spPr>
                    <a:xfrm>
                      <a:off x="0" y="0"/>
                      <a:ext cx="4933333" cy="2627376"/>
                    </a:xfrm>
                    <a:prstGeom prst="rect">
                      <a:avLst/>
                    </a:prstGeom>
                  </pic:spPr>
                </pic:pic>
              </a:graphicData>
            </a:graphic>
          </wp:anchor>
        </w:drawing>
      </w:r>
    </w:p>
    <w:p w14:paraId="4332B7FA" w14:textId="77777777" w:rsidR="005833E1" w:rsidRPr="006D3E9A" w:rsidRDefault="005833E1">
      <w:pPr>
        <w:pStyle w:val="a3"/>
        <w:spacing w:before="3"/>
        <w:rPr>
          <w:rFonts w:eastAsia="標楷體"/>
        </w:rPr>
      </w:pPr>
    </w:p>
    <w:p w14:paraId="0BC8C9CA" w14:textId="6D161A7E" w:rsidR="005833E1" w:rsidRPr="006D3E9A" w:rsidRDefault="00D755CC">
      <w:pPr>
        <w:pStyle w:val="a3"/>
        <w:spacing w:before="1"/>
        <w:ind w:left="409" w:right="408"/>
        <w:jc w:val="center"/>
        <w:rPr>
          <w:rFonts w:eastAsia="標楷體"/>
        </w:rPr>
      </w:pPr>
      <w:ins w:id="536" w:author="190498 lily" w:date="2023-11-22T17:35:00Z">
        <w:r>
          <w:rPr>
            <w:rFonts w:eastAsia="標楷體"/>
            <w:i/>
            <w:iCs/>
          </w:rPr>
          <w:t>Figure</w:t>
        </w:r>
        <w:r>
          <w:rPr>
            <w:rFonts w:eastAsia="標楷體" w:hint="eastAsia"/>
            <w:i/>
            <w:iCs/>
            <w:lang w:eastAsia="zh-TW"/>
          </w:rPr>
          <w:t xml:space="preserve"> </w:t>
        </w:r>
      </w:ins>
      <w:del w:id="537" w:author="190498 lily" w:date="2023-11-22T17:35:00Z">
        <w:r w:rsidRPr="006D3E9A" w:rsidDel="00D755CC">
          <w:rPr>
            <w:rFonts w:eastAsia="標楷體"/>
          </w:rPr>
          <w:delText>Figure</w:delText>
        </w:r>
        <w:r w:rsidRPr="006D3E9A" w:rsidDel="00D755CC">
          <w:rPr>
            <w:rFonts w:eastAsia="標楷體"/>
            <w:spacing w:val="-5"/>
          </w:rPr>
          <w:delText xml:space="preserve"> </w:delText>
        </w:r>
        <w:r w:rsidRPr="006D3E9A" w:rsidDel="00D755CC">
          <w:rPr>
            <w:rFonts w:eastAsia="標楷體"/>
          </w:rPr>
          <w:delText>32:</w:delText>
        </w:r>
      </w:del>
      <w:ins w:id="538" w:author="190498 lily" w:date="2023-11-22T17:35:00Z">
        <w:r w:rsidRPr="00EE5453">
          <w:rPr>
            <w:rFonts w:eastAsia="標楷體"/>
            <w:i/>
            <w:iCs/>
            <w:rPrChange w:id="539" w:author="190498 lily" w:date="2023-11-22T20:13:00Z">
              <w:rPr>
                <w:rFonts w:eastAsia="標楷體"/>
              </w:rPr>
            </w:rPrChange>
          </w:rPr>
          <w:t>4.19</w:t>
        </w:r>
        <w:r>
          <w:rPr>
            <w:rFonts w:eastAsia="標楷體"/>
            <w:spacing w:val="-7"/>
          </w:rPr>
          <w:t xml:space="preserve"> </w:t>
        </w:r>
      </w:ins>
      <w:del w:id="540" w:author="190498 lily" w:date="2023-11-22T17:35:00Z">
        <w:r w:rsidRPr="006D3E9A" w:rsidDel="00D755CC">
          <w:rPr>
            <w:rFonts w:eastAsia="標楷體"/>
            <w:spacing w:val="-7"/>
          </w:rPr>
          <w:delText xml:space="preserve"> </w:delText>
        </w:r>
      </w:del>
      <w:r w:rsidRPr="006D3E9A">
        <w:rPr>
          <w:rFonts w:eastAsia="標楷體"/>
        </w:rPr>
        <w:t>The</w:t>
      </w:r>
      <w:r w:rsidRPr="006D3E9A">
        <w:rPr>
          <w:rFonts w:eastAsia="標楷體"/>
          <w:spacing w:val="-6"/>
        </w:rPr>
        <w:t xml:space="preserve"> </w:t>
      </w:r>
      <w:r w:rsidRPr="006D3E9A">
        <w:rPr>
          <w:rFonts w:eastAsia="標楷體"/>
        </w:rPr>
        <w:t>Time</w:t>
      </w:r>
      <w:r w:rsidRPr="006D3E9A">
        <w:rPr>
          <w:rFonts w:eastAsia="標楷體"/>
          <w:spacing w:val="-3"/>
        </w:rPr>
        <w:t xml:space="preserve"> </w:t>
      </w:r>
      <w:r w:rsidRPr="006D3E9A">
        <w:rPr>
          <w:rFonts w:eastAsia="標楷體"/>
        </w:rPr>
        <w:t>Consumption</w:t>
      </w:r>
      <w:r w:rsidRPr="006D3E9A">
        <w:rPr>
          <w:rFonts w:eastAsia="標楷體"/>
          <w:spacing w:val="-2"/>
        </w:rPr>
        <w:t xml:space="preserve"> </w:t>
      </w:r>
      <w:r w:rsidRPr="006D3E9A">
        <w:rPr>
          <w:rFonts w:eastAsia="標楷體"/>
        </w:rPr>
        <w:t>of</w:t>
      </w:r>
      <w:r w:rsidRPr="006D3E9A">
        <w:rPr>
          <w:rFonts w:eastAsia="標楷體"/>
          <w:spacing w:val="-2"/>
        </w:rPr>
        <w:t xml:space="preserve"> </w:t>
      </w:r>
      <w:r w:rsidRPr="006D3E9A">
        <w:rPr>
          <w:rFonts w:eastAsia="標楷體"/>
        </w:rPr>
        <w:t>Setting</w:t>
      </w:r>
      <w:r w:rsidRPr="006D3E9A">
        <w:rPr>
          <w:rFonts w:eastAsia="標楷體"/>
          <w:spacing w:val="-1"/>
        </w:rPr>
        <w:t xml:space="preserve"> </w:t>
      </w:r>
      <w:r w:rsidRPr="006D3E9A">
        <w:rPr>
          <w:rFonts w:eastAsia="標楷體"/>
        </w:rPr>
        <w:t>up</w:t>
      </w:r>
      <w:r w:rsidRPr="006D3E9A">
        <w:rPr>
          <w:rFonts w:eastAsia="標楷體"/>
          <w:spacing w:val="-2"/>
        </w:rPr>
        <w:t xml:space="preserve"> </w:t>
      </w:r>
      <w:r w:rsidRPr="006D3E9A">
        <w:rPr>
          <w:rFonts w:eastAsia="標楷體"/>
        </w:rPr>
        <w:t>a</w:t>
      </w:r>
      <w:r w:rsidRPr="006D3E9A">
        <w:rPr>
          <w:rFonts w:eastAsia="標楷體"/>
          <w:spacing w:val="-3"/>
        </w:rPr>
        <w:t xml:space="preserve"> </w:t>
      </w:r>
      <w:r w:rsidRPr="006D3E9A">
        <w:rPr>
          <w:rFonts w:eastAsia="標楷體"/>
        </w:rPr>
        <w:t>New</w:t>
      </w:r>
      <w:r w:rsidRPr="006D3E9A">
        <w:rPr>
          <w:rFonts w:eastAsia="標楷體"/>
          <w:spacing w:val="-6"/>
        </w:rPr>
        <w:t xml:space="preserve"> </w:t>
      </w:r>
      <w:r w:rsidRPr="006D3E9A">
        <w:rPr>
          <w:rFonts w:eastAsia="標楷體"/>
          <w:spacing w:val="-2"/>
        </w:rPr>
        <w:t>Webserver</w:t>
      </w:r>
      <w:commentRangeEnd w:id="535"/>
      <w:r>
        <w:rPr>
          <w:rStyle w:val="a6"/>
        </w:rPr>
        <w:commentReference w:id="535"/>
      </w:r>
    </w:p>
    <w:p w14:paraId="30F2074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00EE24C" w14:textId="77777777" w:rsidR="005833E1" w:rsidRPr="006D3E9A" w:rsidRDefault="005833E1">
      <w:pPr>
        <w:pStyle w:val="a3"/>
        <w:spacing w:before="80"/>
        <w:rPr>
          <w:rFonts w:eastAsia="標楷體"/>
        </w:rPr>
      </w:pPr>
    </w:p>
    <w:p w14:paraId="660C68D4" w14:textId="7C0BC7BA" w:rsidR="005833E1" w:rsidRPr="006D3E9A" w:rsidRDefault="00000000">
      <w:pPr>
        <w:pStyle w:val="a3"/>
        <w:ind w:left="1335"/>
        <w:jc w:val="center"/>
        <w:rPr>
          <w:rFonts w:eastAsia="標楷體"/>
        </w:rPr>
        <w:pPrChange w:id="541" w:author="190498 lily" w:date="2023-11-22T17:36:00Z">
          <w:pPr>
            <w:pStyle w:val="a3"/>
            <w:ind w:left="1335"/>
          </w:pPr>
        </w:pPrChange>
      </w:pPr>
      <w:r w:rsidRPr="006D3E9A">
        <w:rPr>
          <w:rFonts w:eastAsia="標楷體"/>
        </w:rPr>
        <w:t>Table</w:t>
      </w:r>
      <w:r w:rsidRPr="006D3E9A">
        <w:rPr>
          <w:rFonts w:eastAsia="標楷體"/>
          <w:spacing w:val="-1"/>
        </w:rPr>
        <w:t xml:space="preserve"> </w:t>
      </w:r>
      <w:r w:rsidRPr="006D3E9A">
        <w:rPr>
          <w:rFonts w:eastAsia="標楷體"/>
        </w:rPr>
        <w:t>4</w:t>
      </w:r>
      <w:ins w:id="542" w:author="190498 lily" w:date="2023-11-22T17:36:00Z">
        <w:r w:rsidR="00D755CC">
          <w:rPr>
            <w:rFonts w:eastAsia="標楷體"/>
          </w:rPr>
          <w:t>.2</w:t>
        </w:r>
      </w:ins>
      <w:del w:id="543" w:author="190498 lily" w:date="2023-11-22T17:36:00Z">
        <w:r w:rsidRPr="006D3E9A" w:rsidDel="00D755CC">
          <w:rPr>
            <w:rFonts w:eastAsia="標楷體"/>
          </w:rPr>
          <w:delText>:</w:delText>
        </w:r>
      </w:del>
      <w:r w:rsidRPr="006D3E9A">
        <w:rPr>
          <w:rFonts w:eastAsia="標楷體"/>
          <w:spacing w:val="-1"/>
        </w:rPr>
        <w:t xml:space="preserve"> </w:t>
      </w:r>
      <w:r w:rsidRPr="00D755CC">
        <w:rPr>
          <w:rFonts w:eastAsia="標楷體"/>
          <w:i/>
          <w:iCs/>
          <w:rPrChange w:id="544" w:author="190498 lily" w:date="2023-11-22T17:36:00Z">
            <w:rPr>
              <w:rFonts w:eastAsia="標楷體"/>
            </w:rPr>
          </w:rPrChange>
        </w:rPr>
        <w:t>Time</w:t>
      </w:r>
      <w:r w:rsidRPr="00D755CC">
        <w:rPr>
          <w:rFonts w:eastAsia="標楷體"/>
          <w:i/>
          <w:iCs/>
          <w:spacing w:val="-2"/>
          <w:rPrChange w:id="545" w:author="190498 lily" w:date="2023-11-22T17:36:00Z">
            <w:rPr>
              <w:rFonts w:eastAsia="標楷體"/>
              <w:spacing w:val="-2"/>
            </w:rPr>
          </w:rPrChange>
        </w:rPr>
        <w:t xml:space="preserve"> </w:t>
      </w:r>
      <w:r w:rsidRPr="00D755CC">
        <w:rPr>
          <w:rFonts w:eastAsia="標楷體"/>
          <w:i/>
          <w:iCs/>
          <w:rPrChange w:id="546" w:author="190498 lily" w:date="2023-11-22T17:36:00Z">
            <w:rPr>
              <w:rFonts w:eastAsia="標楷體"/>
            </w:rPr>
          </w:rPrChange>
        </w:rPr>
        <w:t>Consumption</w:t>
      </w:r>
      <w:r w:rsidRPr="00D755CC">
        <w:rPr>
          <w:rFonts w:eastAsia="標楷體"/>
          <w:i/>
          <w:iCs/>
          <w:spacing w:val="-1"/>
          <w:rPrChange w:id="547" w:author="190498 lily" w:date="2023-11-22T17:36:00Z">
            <w:rPr>
              <w:rFonts w:eastAsia="標楷體"/>
              <w:spacing w:val="-1"/>
            </w:rPr>
          </w:rPrChange>
        </w:rPr>
        <w:t xml:space="preserve"> </w:t>
      </w:r>
      <w:r w:rsidRPr="00D755CC">
        <w:rPr>
          <w:rFonts w:eastAsia="標楷體"/>
          <w:i/>
          <w:iCs/>
          <w:rPrChange w:id="548" w:author="190498 lily" w:date="2023-11-22T17:36:00Z">
            <w:rPr>
              <w:rFonts w:eastAsia="標楷體"/>
            </w:rPr>
          </w:rPrChange>
        </w:rPr>
        <w:t>for</w:t>
      </w:r>
      <w:r w:rsidRPr="00D755CC">
        <w:rPr>
          <w:rFonts w:eastAsia="標楷體"/>
          <w:i/>
          <w:iCs/>
          <w:spacing w:val="-1"/>
          <w:rPrChange w:id="549" w:author="190498 lily" w:date="2023-11-22T17:36:00Z">
            <w:rPr>
              <w:rFonts w:eastAsia="標楷體"/>
              <w:spacing w:val="-1"/>
            </w:rPr>
          </w:rPrChange>
        </w:rPr>
        <w:t xml:space="preserve"> </w:t>
      </w:r>
      <w:r w:rsidRPr="00D755CC">
        <w:rPr>
          <w:rFonts w:eastAsia="標楷體"/>
          <w:i/>
          <w:iCs/>
          <w:rPrChange w:id="550" w:author="190498 lily" w:date="2023-11-22T17:36:00Z">
            <w:rPr>
              <w:rFonts w:eastAsia="標楷體"/>
            </w:rPr>
          </w:rPrChange>
        </w:rPr>
        <w:t>Setting</w:t>
      </w:r>
      <w:r w:rsidRPr="00D755CC">
        <w:rPr>
          <w:rFonts w:eastAsia="標楷體"/>
          <w:i/>
          <w:iCs/>
          <w:spacing w:val="-1"/>
          <w:rPrChange w:id="551" w:author="190498 lily" w:date="2023-11-22T17:36:00Z">
            <w:rPr>
              <w:rFonts w:eastAsia="標楷體"/>
              <w:spacing w:val="-1"/>
            </w:rPr>
          </w:rPrChange>
        </w:rPr>
        <w:t xml:space="preserve"> </w:t>
      </w:r>
      <w:r w:rsidRPr="00D755CC">
        <w:rPr>
          <w:rFonts w:eastAsia="標楷體"/>
          <w:i/>
          <w:iCs/>
          <w:rPrChange w:id="552" w:author="190498 lily" w:date="2023-11-22T17:36:00Z">
            <w:rPr>
              <w:rFonts w:eastAsia="標楷體"/>
            </w:rPr>
          </w:rPrChange>
        </w:rPr>
        <w:t>up</w:t>
      </w:r>
      <w:r w:rsidRPr="00D755CC">
        <w:rPr>
          <w:rFonts w:eastAsia="標楷體"/>
          <w:i/>
          <w:iCs/>
          <w:spacing w:val="-1"/>
          <w:rPrChange w:id="553" w:author="190498 lily" w:date="2023-11-22T17:36:00Z">
            <w:rPr>
              <w:rFonts w:eastAsia="標楷體"/>
              <w:spacing w:val="-1"/>
            </w:rPr>
          </w:rPrChange>
        </w:rPr>
        <w:t xml:space="preserve"> </w:t>
      </w:r>
      <w:r w:rsidRPr="00D755CC">
        <w:rPr>
          <w:rFonts w:eastAsia="標楷體"/>
          <w:i/>
          <w:iCs/>
          <w:rPrChange w:id="554" w:author="190498 lily" w:date="2023-11-22T17:36:00Z">
            <w:rPr>
              <w:rFonts w:eastAsia="標楷體"/>
            </w:rPr>
          </w:rPrChange>
        </w:rPr>
        <w:t>a</w:t>
      </w:r>
      <w:r w:rsidRPr="00D755CC">
        <w:rPr>
          <w:rFonts w:eastAsia="標楷體"/>
          <w:i/>
          <w:iCs/>
          <w:spacing w:val="-2"/>
          <w:rPrChange w:id="555" w:author="190498 lily" w:date="2023-11-22T17:36:00Z">
            <w:rPr>
              <w:rFonts w:eastAsia="標楷體"/>
              <w:spacing w:val="-2"/>
            </w:rPr>
          </w:rPrChange>
        </w:rPr>
        <w:t xml:space="preserve"> </w:t>
      </w:r>
      <w:r w:rsidRPr="00D755CC">
        <w:rPr>
          <w:rFonts w:eastAsia="標楷體"/>
          <w:i/>
          <w:iCs/>
          <w:rPrChange w:id="556" w:author="190498 lily" w:date="2023-11-22T17:36:00Z">
            <w:rPr>
              <w:rFonts w:eastAsia="標楷體"/>
            </w:rPr>
          </w:rPrChange>
        </w:rPr>
        <w:t>New</w:t>
      </w:r>
      <w:r w:rsidRPr="00D755CC">
        <w:rPr>
          <w:rFonts w:eastAsia="標楷體"/>
          <w:i/>
          <w:iCs/>
          <w:spacing w:val="-1"/>
          <w:rPrChange w:id="557" w:author="190498 lily" w:date="2023-11-22T17:36:00Z">
            <w:rPr>
              <w:rFonts w:eastAsia="標楷體"/>
              <w:spacing w:val="-1"/>
            </w:rPr>
          </w:rPrChange>
        </w:rPr>
        <w:t xml:space="preserve"> </w:t>
      </w:r>
      <w:r w:rsidRPr="00D755CC">
        <w:rPr>
          <w:rFonts w:eastAsia="標楷體"/>
          <w:i/>
          <w:iCs/>
          <w:spacing w:val="-2"/>
          <w:rPrChange w:id="558" w:author="190498 lily" w:date="2023-11-22T17:36:00Z">
            <w:rPr>
              <w:rFonts w:eastAsia="標楷體"/>
              <w:spacing w:val="-2"/>
            </w:rPr>
          </w:rPrChange>
        </w:rPr>
        <w:t>Server</w:t>
      </w:r>
    </w:p>
    <w:p w14:paraId="051E8A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Change w:id="559" w:author="190498 lily" w:date="2023-11-22T20:13:00Z">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PrChange>
      </w:tblPr>
      <w:tblGrid>
        <w:gridCol w:w="706"/>
        <w:gridCol w:w="3682"/>
        <w:gridCol w:w="3687"/>
        <w:tblGridChange w:id="560">
          <w:tblGrid>
            <w:gridCol w:w="706"/>
            <w:gridCol w:w="3682"/>
            <w:gridCol w:w="3687"/>
          </w:tblGrid>
        </w:tblGridChange>
      </w:tblGrid>
      <w:tr w:rsidR="005833E1" w:rsidRPr="006D3E9A" w14:paraId="26D800D7" w14:textId="77777777" w:rsidTr="00EE5453">
        <w:trPr>
          <w:trHeight w:val="983"/>
          <w:trPrChange w:id="561" w:author="190498 lily" w:date="2023-11-22T20:13:00Z">
            <w:trPr>
              <w:trHeight w:val="983"/>
            </w:trPr>
          </w:trPrChange>
        </w:trPr>
        <w:tc>
          <w:tcPr>
            <w:tcW w:w="706" w:type="dxa"/>
            <w:tcBorders>
              <w:tl2br w:val="single" w:sz="4" w:space="0" w:color="auto"/>
            </w:tcBorders>
            <w:tcPrChange w:id="562" w:author="190498 lily" w:date="2023-11-22T20:13:00Z">
              <w:tcPr>
                <w:tcW w:w="706" w:type="dxa"/>
              </w:tcPr>
            </w:tcPrChange>
          </w:tcPr>
          <w:p w14:paraId="7FB213CC" w14:textId="77777777" w:rsidR="005833E1" w:rsidRPr="006D3E9A" w:rsidRDefault="005833E1" w:rsidP="00EE5453">
            <w:pPr>
              <w:pStyle w:val="TableParagraph"/>
              <w:spacing w:before="0"/>
              <w:jc w:val="center"/>
              <w:rPr>
                <w:rFonts w:eastAsia="標楷體"/>
              </w:rPr>
              <w:pPrChange w:id="563" w:author="190498 lily" w:date="2023-11-22T20:13:00Z">
                <w:pPr>
                  <w:pStyle w:val="TableParagraph"/>
                  <w:spacing w:before="0"/>
                  <w:jc w:val="left"/>
                </w:pPr>
              </w:pPrChange>
            </w:pPr>
            <w:commentRangeStart w:id="564"/>
            <w:commentRangeStart w:id="565"/>
          </w:p>
        </w:tc>
        <w:tc>
          <w:tcPr>
            <w:tcW w:w="3682" w:type="dxa"/>
            <w:tcPrChange w:id="566" w:author="190498 lily" w:date="2023-11-22T20:13:00Z">
              <w:tcPr>
                <w:tcW w:w="3682" w:type="dxa"/>
              </w:tcPr>
            </w:tcPrChange>
          </w:tcPr>
          <w:p w14:paraId="6DAE77E3" w14:textId="77777777" w:rsidR="005833E1" w:rsidRPr="006D3E9A" w:rsidRDefault="00000000">
            <w:pPr>
              <w:pStyle w:val="TableParagraph"/>
              <w:spacing w:before="179" w:line="312" w:lineRule="auto"/>
              <w:ind w:left="2073" w:firstLine="152"/>
              <w:rPr>
                <w:rFonts w:eastAsia="標楷體"/>
                <w:b/>
                <w:sz w:val="24"/>
              </w:rPr>
              <w:pPrChange w:id="567" w:author="190498 lily" w:date="2023-11-22T17:38:00Z">
                <w:pPr>
                  <w:pStyle w:val="TableParagraph"/>
                  <w:spacing w:before="179" w:line="312" w:lineRule="auto"/>
                  <w:ind w:left="2073" w:firstLine="152"/>
                  <w:jc w:val="left"/>
                </w:pPr>
              </w:pPrChange>
            </w:pPr>
            <w:r w:rsidRPr="006D3E9A">
              <w:rPr>
                <w:rFonts w:eastAsia="標楷體"/>
                <w:b/>
                <w:sz w:val="24"/>
              </w:rPr>
              <w:t>Setup</w:t>
            </w:r>
            <w:r w:rsidRPr="006D3E9A">
              <w:rPr>
                <w:rFonts w:eastAsia="標楷體"/>
                <w:b/>
                <w:spacing w:val="-17"/>
                <w:sz w:val="24"/>
              </w:rPr>
              <w:t xml:space="preserve"> </w:t>
            </w:r>
            <w:r w:rsidRPr="006D3E9A">
              <w:rPr>
                <w:rFonts w:eastAsia="標楷體"/>
                <w:b/>
                <w:sz w:val="24"/>
              </w:rPr>
              <w:t>a</w:t>
            </w:r>
            <w:r w:rsidRPr="006D3E9A">
              <w:rPr>
                <w:rFonts w:eastAsia="標楷體"/>
                <w:b/>
                <w:spacing w:val="-15"/>
                <w:sz w:val="24"/>
              </w:rPr>
              <w:t xml:space="preserve"> </w:t>
            </w:r>
            <w:r w:rsidRPr="006D3E9A">
              <w:rPr>
                <w:rFonts w:eastAsia="標楷體"/>
                <w:b/>
                <w:sz w:val="24"/>
              </w:rPr>
              <w:t>New Webserver</w:t>
            </w:r>
            <w:r w:rsidRPr="006D3E9A">
              <w:rPr>
                <w:rFonts w:eastAsia="標楷體"/>
                <w:b/>
                <w:spacing w:val="-5"/>
                <w:sz w:val="24"/>
              </w:rPr>
              <w:t xml:space="preserve"> (s)</w:t>
            </w:r>
          </w:p>
        </w:tc>
        <w:tc>
          <w:tcPr>
            <w:tcW w:w="3687" w:type="dxa"/>
            <w:tcPrChange w:id="568" w:author="190498 lily" w:date="2023-11-22T20:13:00Z">
              <w:tcPr>
                <w:tcW w:w="3687" w:type="dxa"/>
              </w:tcPr>
            </w:tcPrChange>
          </w:tcPr>
          <w:p w14:paraId="593A2631" w14:textId="77777777" w:rsidR="005833E1" w:rsidRPr="006D3E9A" w:rsidRDefault="00000000">
            <w:pPr>
              <w:pStyle w:val="TableParagraph"/>
              <w:spacing w:before="179" w:line="312" w:lineRule="auto"/>
              <w:ind w:left="1631" w:hanging="549"/>
              <w:rPr>
                <w:rFonts w:eastAsia="標楷體"/>
                <w:b/>
                <w:sz w:val="24"/>
              </w:rPr>
              <w:pPrChange w:id="569" w:author="190498 lily" w:date="2023-11-22T17:38:00Z">
                <w:pPr>
                  <w:pStyle w:val="TableParagraph"/>
                  <w:spacing w:before="179" w:line="312" w:lineRule="auto"/>
                  <w:ind w:left="1631" w:hanging="549"/>
                  <w:jc w:val="left"/>
                </w:pPr>
              </w:pPrChange>
            </w:pPr>
            <w:r w:rsidRPr="006D3E9A">
              <w:rPr>
                <w:rFonts w:eastAsia="標楷體"/>
                <w:b/>
                <w:sz w:val="24"/>
              </w:rPr>
              <w:t>Install</w:t>
            </w:r>
            <w:r w:rsidRPr="006D3E9A">
              <w:rPr>
                <w:rFonts w:eastAsia="標楷體"/>
                <w:b/>
                <w:spacing w:val="-13"/>
                <w:sz w:val="24"/>
              </w:rPr>
              <w:t xml:space="preserve"> </w:t>
            </w:r>
            <w:r w:rsidRPr="006D3E9A">
              <w:rPr>
                <w:rFonts w:eastAsia="標楷體"/>
                <w:b/>
                <w:sz w:val="24"/>
              </w:rPr>
              <w:t>Zabbix</w:t>
            </w:r>
            <w:r w:rsidRPr="006D3E9A">
              <w:rPr>
                <w:rFonts w:eastAsia="標楷體"/>
                <w:b/>
                <w:spacing w:val="-13"/>
                <w:sz w:val="24"/>
              </w:rPr>
              <w:t xml:space="preserve"> </w:t>
            </w:r>
            <w:r w:rsidRPr="006D3E9A">
              <w:rPr>
                <w:rFonts w:eastAsia="標楷體"/>
                <w:b/>
                <w:sz w:val="24"/>
              </w:rPr>
              <w:t>Agent</w:t>
            </w:r>
            <w:r w:rsidRPr="006D3E9A">
              <w:rPr>
                <w:rFonts w:eastAsia="標楷體"/>
                <w:b/>
                <w:spacing w:val="-14"/>
                <w:sz w:val="24"/>
              </w:rPr>
              <w:t xml:space="preserve"> </w:t>
            </w:r>
            <w:r w:rsidRPr="006D3E9A">
              <w:rPr>
                <w:rFonts w:eastAsia="標楷體"/>
                <w:b/>
                <w:sz w:val="24"/>
              </w:rPr>
              <w:t>on the</w:t>
            </w:r>
            <w:r w:rsidRPr="006D3E9A">
              <w:rPr>
                <w:rFonts w:eastAsia="標楷體"/>
                <w:b/>
                <w:spacing w:val="-3"/>
                <w:sz w:val="24"/>
              </w:rPr>
              <w:t xml:space="preserve"> </w:t>
            </w:r>
            <w:r w:rsidRPr="006D3E9A">
              <w:rPr>
                <w:rFonts w:eastAsia="標楷體"/>
                <w:b/>
                <w:sz w:val="24"/>
              </w:rPr>
              <w:t>New</w:t>
            </w:r>
            <w:r w:rsidRPr="006D3E9A">
              <w:rPr>
                <w:rFonts w:eastAsia="標楷體"/>
                <w:b/>
                <w:spacing w:val="-2"/>
                <w:sz w:val="24"/>
              </w:rPr>
              <w:t xml:space="preserve"> </w:t>
            </w:r>
            <w:r w:rsidRPr="006D3E9A">
              <w:rPr>
                <w:rFonts w:eastAsia="標楷體"/>
                <w:b/>
                <w:sz w:val="24"/>
              </w:rPr>
              <w:t>Server</w:t>
            </w:r>
            <w:r w:rsidRPr="006D3E9A">
              <w:rPr>
                <w:rFonts w:eastAsia="標楷體"/>
                <w:b/>
                <w:spacing w:val="-1"/>
                <w:sz w:val="24"/>
              </w:rPr>
              <w:t xml:space="preserve"> </w:t>
            </w:r>
            <w:r w:rsidRPr="006D3E9A">
              <w:rPr>
                <w:rFonts w:eastAsia="標楷體"/>
                <w:b/>
                <w:spacing w:val="-5"/>
                <w:sz w:val="24"/>
              </w:rPr>
              <w:t>(s)</w:t>
            </w:r>
            <w:commentRangeEnd w:id="564"/>
            <w:r w:rsidR="00D755CC">
              <w:rPr>
                <w:rStyle w:val="a6"/>
              </w:rPr>
              <w:commentReference w:id="564"/>
            </w:r>
            <w:r w:rsidR="004A3E1A">
              <w:rPr>
                <w:rStyle w:val="a6"/>
              </w:rPr>
              <w:commentReference w:id="565"/>
            </w:r>
          </w:p>
        </w:tc>
      </w:tr>
      <w:commentRangeEnd w:id="565"/>
      <w:tr w:rsidR="005833E1" w:rsidRPr="006D3E9A" w14:paraId="4F14757E" w14:textId="77777777">
        <w:trPr>
          <w:trHeight w:val="455"/>
        </w:trPr>
        <w:tc>
          <w:tcPr>
            <w:tcW w:w="706" w:type="dxa"/>
          </w:tcPr>
          <w:p w14:paraId="47A5062E" w14:textId="2E007176" w:rsidR="005833E1" w:rsidRPr="006D3E9A" w:rsidRDefault="00000000" w:rsidP="00EE5453">
            <w:pPr>
              <w:pStyle w:val="TableParagraph"/>
              <w:spacing w:before="92"/>
              <w:ind w:left="396"/>
              <w:jc w:val="center"/>
              <w:rPr>
                <w:rFonts w:eastAsia="標楷體"/>
                <w:sz w:val="24"/>
              </w:rPr>
              <w:pPrChange w:id="570" w:author="190498 lily" w:date="2023-11-22T20:14:00Z">
                <w:pPr>
                  <w:pStyle w:val="TableParagraph"/>
                  <w:spacing w:before="92"/>
                  <w:ind w:left="396"/>
                  <w:jc w:val="left"/>
                </w:pPr>
              </w:pPrChange>
            </w:pPr>
            <w:r w:rsidRPr="006D3E9A">
              <w:rPr>
                <w:rFonts w:eastAsia="標楷體"/>
                <w:spacing w:val="-10"/>
                <w:sz w:val="24"/>
              </w:rPr>
              <w:t>1</w:t>
            </w:r>
          </w:p>
        </w:tc>
        <w:tc>
          <w:tcPr>
            <w:tcW w:w="3682" w:type="dxa"/>
          </w:tcPr>
          <w:p w14:paraId="20EAF6E4" w14:textId="6388C047" w:rsidR="005833E1" w:rsidRPr="006D3E9A" w:rsidRDefault="00000000" w:rsidP="004A3E1A">
            <w:pPr>
              <w:pStyle w:val="TableParagraph"/>
              <w:spacing w:before="92"/>
              <w:ind w:right="163"/>
              <w:rPr>
                <w:rFonts w:eastAsia="標楷體"/>
                <w:sz w:val="24"/>
              </w:rPr>
            </w:pPr>
            <w:r w:rsidRPr="006D3E9A">
              <w:rPr>
                <w:rFonts w:eastAsia="標楷體"/>
                <w:spacing w:val="-2"/>
                <w:sz w:val="24"/>
              </w:rPr>
              <w:t>34.122</w:t>
            </w:r>
          </w:p>
        </w:tc>
        <w:tc>
          <w:tcPr>
            <w:tcW w:w="3687" w:type="dxa"/>
          </w:tcPr>
          <w:p w14:paraId="710E5D0B"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14.664</w:t>
            </w:r>
          </w:p>
        </w:tc>
      </w:tr>
      <w:tr w:rsidR="005833E1" w:rsidRPr="006D3E9A" w14:paraId="60B39788" w14:textId="77777777">
        <w:trPr>
          <w:trHeight w:val="455"/>
        </w:trPr>
        <w:tc>
          <w:tcPr>
            <w:tcW w:w="706" w:type="dxa"/>
          </w:tcPr>
          <w:p w14:paraId="5EEC3E69" w14:textId="77777777" w:rsidR="005833E1" w:rsidRPr="006D3E9A" w:rsidRDefault="00000000" w:rsidP="00EE5453">
            <w:pPr>
              <w:pStyle w:val="TableParagraph"/>
              <w:spacing w:before="92"/>
              <w:ind w:left="396"/>
              <w:jc w:val="center"/>
              <w:rPr>
                <w:rFonts w:eastAsia="標楷體"/>
                <w:sz w:val="24"/>
              </w:rPr>
              <w:pPrChange w:id="571" w:author="190498 lily" w:date="2023-11-22T20:14:00Z">
                <w:pPr>
                  <w:pStyle w:val="TableParagraph"/>
                  <w:spacing w:before="92"/>
                  <w:ind w:left="396"/>
                  <w:jc w:val="left"/>
                </w:pPr>
              </w:pPrChange>
            </w:pPr>
            <w:r w:rsidRPr="006D3E9A">
              <w:rPr>
                <w:rFonts w:eastAsia="標楷體"/>
                <w:spacing w:val="-10"/>
                <w:sz w:val="24"/>
              </w:rPr>
              <w:t>2</w:t>
            </w:r>
          </w:p>
        </w:tc>
        <w:tc>
          <w:tcPr>
            <w:tcW w:w="3682" w:type="dxa"/>
          </w:tcPr>
          <w:p w14:paraId="2823219B"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37.373</w:t>
            </w:r>
          </w:p>
        </w:tc>
        <w:tc>
          <w:tcPr>
            <w:tcW w:w="3687" w:type="dxa"/>
          </w:tcPr>
          <w:p w14:paraId="66CCFA8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12.27</w:t>
            </w:r>
          </w:p>
        </w:tc>
      </w:tr>
      <w:tr w:rsidR="005833E1" w:rsidRPr="006D3E9A" w14:paraId="06FDCF71" w14:textId="77777777">
        <w:trPr>
          <w:trHeight w:val="460"/>
        </w:trPr>
        <w:tc>
          <w:tcPr>
            <w:tcW w:w="706" w:type="dxa"/>
          </w:tcPr>
          <w:p w14:paraId="64C926BA" w14:textId="5A2B453E" w:rsidR="005833E1" w:rsidRPr="006D3E9A" w:rsidRDefault="00000000" w:rsidP="00EE5453">
            <w:pPr>
              <w:pStyle w:val="TableParagraph"/>
              <w:spacing w:before="97"/>
              <w:ind w:left="396"/>
              <w:jc w:val="center"/>
              <w:rPr>
                <w:rFonts w:eastAsia="標楷體"/>
                <w:sz w:val="24"/>
              </w:rPr>
              <w:pPrChange w:id="572" w:author="190498 lily" w:date="2023-11-22T20:14:00Z">
                <w:pPr>
                  <w:pStyle w:val="TableParagraph"/>
                  <w:spacing w:before="97"/>
                  <w:ind w:left="396"/>
                  <w:jc w:val="left"/>
                </w:pPr>
              </w:pPrChange>
            </w:pPr>
            <w:r w:rsidRPr="006D3E9A">
              <w:rPr>
                <w:rFonts w:eastAsia="標楷體"/>
                <w:spacing w:val="-10"/>
                <w:sz w:val="24"/>
              </w:rPr>
              <w:t>3</w:t>
            </w:r>
          </w:p>
        </w:tc>
        <w:tc>
          <w:tcPr>
            <w:tcW w:w="3682" w:type="dxa"/>
          </w:tcPr>
          <w:p w14:paraId="13DFA41C"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39.139</w:t>
            </w:r>
          </w:p>
        </w:tc>
        <w:tc>
          <w:tcPr>
            <w:tcW w:w="3687" w:type="dxa"/>
          </w:tcPr>
          <w:p w14:paraId="05A7874A" w14:textId="10454F9E" w:rsidR="005833E1" w:rsidRPr="006D3E9A" w:rsidRDefault="00EE5453" w:rsidP="004A3E1A">
            <w:pPr>
              <w:pStyle w:val="TableParagraph"/>
              <w:spacing w:before="97"/>
              <w:ind w:right="159"/>
              <w:rPr>
                <w:rFonts w:eastAsia="標楷體"/>
                <w:sz w:val="24"/>
              </w:rPr>
            </w:pPr>
            <w:r w:rsidRPr="006D3E9A">
              <w:rPr>
                <w:rFonts w:eastAsia="標楷體"/>
                <w:noProof/>
              </w:rPr>
              <w:drawing>
                <wp:anchor distT="0" distB="0" distL="0" distR="0" simplePos="0" relativeHeight="251673600" behindDoc="0" locked="0" layoutInCell="1" allowOverlap="1" wp14:anchorId="0E51684C" wp14:editId="10EE5795">
                  <wp:simplePos x="0" y="0"/>
                  <wp:positionH relativeFrom="page">
                    <wp:posOffset>-3654211</wp:posOffset>
                  </wp:positionH>
                  <wp:positionV relativeFrom="paragraph">
                    <wp:posOffset>-599439</wp:posOffset>
                  </wp:positionV>
                  <wp:extent cx="6837678" cy="6837677"/>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8" cstate="print"/>
                          <a:stretch>
                            <a:fillRect/>
                          </a:stretch>
                        </pic:blipFill>
                        <pic:spPr>
                          <a:xfrm>
                            <a:off x="0" y="0"/>
                            <a:ext cx="6837678" cy="6837677"/>
                          </a:xfrm>
                          <a:prstGeom prst="rect">
                            <a:avLst/>
                          </a:prstGeom>
                        </pic:spPr>
                      </pic:pic>
                    </a:graphicData>
                  </a:graphic>
                </wp:anchor>
              </w:drawing>
            </w:r>
            <w:r w:rsidR="00000000" w:rsidRPr="006D3E9A">
              <w:rPr>
                <w:rFonts w:eastAsia="標楷體"/>
                <w:spacing w:val="-2"/>
                <w:sz w:val="24"/>
              </w:rPr>
              <w:t>12.273</w:t>
            </w:r>
          </w:p>
        </w:tc>
      </w:tr>
      <w:tr w:rsidR="005833E1" w:rsidRPr="006D3E9A" w14:paraId="64450CA8" w14:textId="77777777">
        <w:trPr>
          <w:trHeight w:val="455"/>
        </w:trPr>
        <w:tc>
          <w:tcPr>
            <w:tcW w:w="706" w:type="dxa"/>
          </w:tcPr>
          <w:p w14:paraId="520BE64F" w14:textId="7D9827F3" w:rsidR="005833E1" w:rsidRPr="006D3E9A" w:rsidRDefault="00000000" w:rsidP="00EE5453">
            <w:pPr>
              <w:pStyle w:val="TableParagraph"/>
              <w:spacing w:before="92"/>
              <w:ind w:left="396"/>
              <w:jc w:val="center"/>
              <w:rPr>
                <w:rFonts w:eastAsia="標楷體"/>
                <w:sz w:val="24"/>
              </w:rPr>
              <w:pPrChange w:id="573" w:author="190498 lily" w:date="2023-11-22T20:14:00Z">
                <w:pPr>
                  <w:pStyle w:val="TableParagraph"/>
                  <w:spacing w:before="92"/>
                  <w:ind w:left="396"/>
                  <w:jc w:val="left"/>
                </w:pPr>
              </w:pPrChange>
            </w:pPr>
            <w:r w:rsidRPr="006D3E9A">
              <w:rPr>
                <w:rFonts w:eastAsia="標楷體"/>
                <w:spacing w:val="-10"/>
                <w:sz w:val="24"/>
              </w:rPr>
              <w:t>4</w:t>
            </w:r>
          </w:p>
        </w:tc>
        <w:tc>
          <w:tcPr>
            <w:tcW w:w="3682" w:type="dxa"/>
          </w:tcPr>
          <w:p w14:paraId="2D8F50BF"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37.382</w:t>
            </w:r>
          </w:p>
        </w:tc>
        <w:tc>
          <w:tcPr>
            <w:tcW w:w="3687" w:type="dxa"/>
          </w:tcPr>
          <w:p w14:paraId="6E198660"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12.507</w:t>
            </w:r>
          </w:p>
        </w:tc>
      </w:tr>
      <w:tr w:rsidR="005833E1" w:rsidRPr="006D3E9A" w14:paraId="4C04A941" w14:textId="77777777">
        <w:trPr>
          <w:trHeight w:val="455"/>
        </w:trPr>
        <w:tc>
          <w:tcPr>
            <w:tcW w:w="706" w:type="dxa"/>
          </w:tcPr>
          <w:p w14:paraId="48036591" w14:textId="0A85699F" w:rsidR="005833E1" w:rsidRPr="006D3E9A" w:rsidRDefault="00000000" w:rsidP="00EE5453">
            <w:pPr>
              <w:pStyle w:val="TableParagraph"/>
              <w:spacing w:before="92"/>
              <w:ind w:left="396"/>
              <w:jc w:val="center"/>
              <w:rPr>
                <w:rFonts w:eastAsia="標楷體"/>
                <w:sz w:val="24"/>
              </w:rPr>
              <w:pPrChange w:id="574" w:author="190498 lily" w:date="2023-11-22T20:14:00Z">
                <w:pPr>
                  <w:pStyle w:val="TableParagraph"/>
                  <w:spacing w:before="92"/>
                  <w:ind w:left="396"/>
                  <w:jc w:val="left"/>
                </w:pPr>
              </w:pPrChange>
            </w:pPr>
            <w:r w:rsidRPr="006D3E9A">
              <w:rPr>
                <w:rFonts w:eastAsia="標楷體"/>
                <w:spacing w:val="-10"/>
                <w:sz w:val="24"/>
              </w:rPr>
              <w:t>5</w:t>
            </w:r>
          </w:p>
        </w:tc>
        <w:tc>
          <w:tcPr>
            <w:tcW w:w="3682" w:type="dxa"/>
          </w:tcPr>
          <w:p w14:paraId="455C5207"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33.865</w:t>
            </w:r>
          </w:p>
        </w:tc>
        <w:tc>
          <w:tcPr>
            <w:tcW w:w="3687" w:type="dxa"/>
          </w:tcPr>
          <w:p w14:paraId="01C3B50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12.106</w:t>
            </w:r>
          </w:p>
        </w:tc>
      </w:tr>
      <w:tr w:rsidR="005833E1" w:rsidRPr="006D3E9A" w14:paraId="40DF685D" w14:textId="77777777">
        <w:trPr>
          <w:trHeight w:val="455"/>
        </w:trPr>
        <w:tc>
          <w:tcPr>
            <w:tcW w:w="706" w:type="dxa"/>
          </w:tcPr>
          <w:p w14:paraId="69DE090A" w14:textId="77777777" w:rsidR="005833E1" w:rsidRPr="006D3E9A" w:rsidRDefault="00000000" w:rsidP="00EE5453">
            <w:pPr>
              <w:pStyle w:val="TableParagraph"/>
              <w:spacing w:before="92"/>
              <w:ind w:left="396"/>
              <w:jc w:val="center"/>
              <w:rPr>
                <w:rFonts w:eastAsia="標楷體"/>
                <w:sz w:val="24"/>
              </w:rPr>
              <w:pPrChange w:id="575" w:author="190498 lily" w:date="2023-11-22T20:14:00Z">
                <w:pPr>
                  <w:pStyle w:val="TableParagraph"/>
                  <w:spacing w:before="92"/>
                  <w:ind w:left="396"/>
                  <w:jc w:val="left"/>
                </w:pPr>
              </w:pPrChange>
            </w:pPr>
            <w:r w:rsidRPr="006D3E9A">
              <w:rPr>
                <w:rFonts w:eastAsia="標楷體"/>
                <w:spacing w:val="-10"/>
                <w:sz w:val="24"/>
              </w:rPr>
              <w:t>6</w:t>
            </w:r>
          </w:p>
        </w:tc>
        <w:tc>
          <w:tcPr>
            <w:tcW w:w="3682" w:type="dxa"/>
          </w:tcPr>
          <w:p w14:paraId="060DC118"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35.923</w:t>
            </w:r>
          </w:p>
        </w:tc>
        <w:tc>
          <w:tcPr>
            <w:tcW w:w="3687" w:type="dxa"/>
          </w:tcPr>
          <w:p w14:paraId="58B55DE1"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12.114</w:t>
            </w:r>
          </w:p>
        </w:tc>
      </w:tr>
      <w:tr w:rsidR="005833E1" w:rsidRPr="006D3E9A" w14:paraId="3439996C" w14:textId="77777777">
        <w:trPr>
          <w:trHeight w:val="455"/>
        </w:trPr>
        <w:tc>
          <w:tcPr>
            <w:tcW w:w="706" w:type="dxa"/>
          </w:tcPr>
          <w:p w14:paraId="55B399A4" w14:textId="77777777" w:rsidR="005833E1" w:rsidRPr="006D3E9A" w:rsidRDefault="00000000" w:rsidP="00EE5453">
            <w:pPr>
              <w:pStyle w:val="TableParagraph"/>
              <w:spacing w:before="92"/>
              <w:ind w:left="396"/>
              <w:jc w:val="center"/>
              <w:rPr>
                <w:rFonts w:eastAsia="標楷體"/>
                <w:sz w:val="24"/>
              </w:rPr>
              <w:pPrChange w:id="576" w:author="190498 lily" w:date="2023-11-22T20:14:00Z">
                <w:pPr>
                  <w:pStyle w:val="TableParagraph"/>
                  <w:spacing w:before="92"/>
                  <w:ind w:left="396"/>
                  <w:jc w:val="left"/>
                </w:pPr>
              </w:pPrChange>
            </w:pPr>
            <w:r w:rsidRPr="006D3E9A">
              <w:rPr>
                <w:rFonts w:eastAsia="標楷體"/>
                <w:spacing w:val="-10"/>
                <w:sz w:val="24"/>
              </w:rPr>
              <w:t>7</w:t>
            </w:r>
          </w:p>
        </w:tc>
        <w:tc>
          <w:tcPr>
            <w:tcW w:w="3682" w:type="dxa"/>
          </w:tcPr>
          <w:p w14:paraId="661A0AF5"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34.815</w:t>
            </w:r>
          </w:p>
        </w:tc>
        <w:tc>
          <w:tcPr>
            <w:tcW w:w="3687" w:type="dxa"/>
          </w:tcPr>
          <w:p w14:paraId="102345C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11.301</w:t>
            </w:r>
          </w:p>
        </w:tc>
      </w:tr>
      <w:tr w:rsidR="005833E1" w:rsidRPr="006D3E9A" w14:paraId="1B28C64E" w14:textId="77777777">
        <w:trPr>
          <w:trHeight w:val="455"/>
        </w:trPr>
        <w:tc>
          <w:tcPr>
            <w:tcW w:w="706" w:type="dxa"/>
          </w:tcPr>
          <w:p w14:paraId="20BF96CF" w14:textId="77777777" w:rsidR="005833E1" w:rsidRPr="006D3E9A" w:rsidRDefault="00000000" w:rsidP="00EE5453">
            <w:pPr>
              <w:pStyle w:val="TableParagraph"/>
              <w:spacing w:before="92"/>
              <w:ind w:left="396"/>
              <w:jc w:val="center"/>
              <w:rPr>
                <w:rFonts w:eastAsia="標楷體"/>
                <w:sz w:val="24"/>
              </w:rPr>
              <w:pPrChange w:id="577" w:author="190498 lily" w:date="2023-11-22T20:14:00Z">
                <w:pPr>
                  <w:pStyle w:val="TableParagraph"/>
                  <w:spacing w:before="92"/>
                  <w:ind w:left="396"/>
                  <w:jc w:val="left"/>
                </w:pPr>
              </w:pPrChange>
            </w:pPr>
            <w:r w:rsidRPr="006D3E9A">
              <w:rPr>
                <w:rFonts w:eastAsia="標楷體"/>
                <w:spacing w:val="-10"/>
                <w:sz w:val="24"/>
              </w:rPr>
              <w:t>8</w:t>
            </w:r>
          </w:p>
        </w:tc>
        <w:tc>
          <w:tcPr>
            <w:tcW w:w="3682" w:type="dxa"/>
          </w:tcPr>
          <w:p w14:paraId="71093D1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35.247</w:t>
            </w:r>
          </w:p>
        </w:tc>
        <w:tc>
          <w:tcPr>
            <w:tcW w:w="3687" w:type="dxa"/>
          </w:tcPr>
          <w:p w14:paraId="0A7A916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11.491</w:t>
            </w:r>
          </w:p>
        </w:tc>
      </w:tr>
      <w:tr w:rsidR="005833E1" w:rsidRPr="006D3E9A" w14:paraId="4EFF7C6C" w14:textId="77777777">
        <w:trPr>
          <w:trHeight w:val="455"/>
        </w:trPr>
        <w:tc>
          <w:tcPr>
            <w:tcW w:w="706" w:type="dxa"/>
          </w:tcPr>
          <w:p w14:paraId="064C666C" w14:textId="77777777" w:rsidR="005833E1" w:rsidRPr="006D3E9A" w:rsidRDefault="00000000" w:rsidP="00EE5453">
            <w:pPr>
              <w:pStyle w:val="TableParagraph"/>
              <w:spacing w:before="92"/>
              <w:ind w:left="396"/>
              <w:jc w:val="center"/>
              <w:rPr>
                <w:rFonts w:eastAsia="標楷體"/>
                <w:sz w:val="24"/>
              </w:rPr>
              <w:pPrChange w:id="578" w:author="190498 lily" w:date="2023-11-22T20:14:00Z">
                <w:pPr>
                  <w:pStyle w:val="TableParagraph"/>
                  <w:spacing w:before="92"/>
                  <w:ind w:left="396"/>
                  <w:jc w:val="left"/>
                </w:pPr>
              </w:pPrChange>
            </w:pPr>
            <w:r w:rsidRPr="006D3E9A">
              <w:rPr>
                <w:rFonts w:eastAsia="標楷體"/>
                <w:spacing w:val="-10"/>
                <w:sz w:val="24"/>
              </w:rPr>
              <w:t>9</w:t>
            </w:r>
          </w:p>
        </w:tc>
        <w:tc>
          <w:tcPr>
            <w:tcW w:w="3682" w:type="dxa"/>
          </w:tcPr>
          <w:p w14:paraId="3C01E6AC"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33.588</w:t>
            </w:r>
          </w:p>
        </w:tc>
        <w:tc>
          <w:tcPr>
            <w:tcW w:w="3687" w:type="dxa"/>
          </w:tcPr>
          <w:p w14:paraId="2FFB191F"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13.231</w:t>
            </w:r>
          </w:p>
        </w:tc>
      </w:tr>
      <w:tr w:rsidR="005833E1" w:rsidRPr="006D3E9A" w14:paraId="4548D552" w14:textId="77777777">
        <w:trPr>
          <w:trHeight w:val="455"/>
        </w:trPr>
        <w:tc>
          <w:tcPr>
            <w:tcW w:w="706" w:type="dxa"/>
          </w:tcPr>
          <w:p w14:paraId="3A5523FC" w14:textId="77777777" w:rsidR="005833E1" w:rsidRPr="006D3E9A" w:rsidRDefault="00000000" w:rsidP="00EE5453">
            <w:pPr>
              <w:pStyle w:val="TableParagraph"/>
              <w:spacing w:before="92"/>
              <w:ind w:left="336"/>
              <w:jc w:val="center"/>
              <w:rPr>
                <w:rFonts w:eastAsia="標楷體"/>
                <w:sz w:val="24"/>
              </w:rPr>
              <w:pPrChange w:id="579" w:author="190498 lily" w:date="2023-11-22T20:14:00Z">
                <w:pPr>
                  <w:pStyle w:val="TableParagraph"/>
                  <w:spacing w:before="92"/>
                  <w:ind w:left="336"/>
                  <w:jc w:val="left"/>
                </w:pPr>
              </w:pPrChange>
            </w:pPr>
            <w:r w:rsidRPr="006D3E9A">
              <w:rPr>
                <w:rFonts w:eastAsia="標楷體"/>
                <w:spacing w:val="-5"/>
                <w:sz w:val="24"/>
              </w:rPr>
              <w:t>10</w:t>
            </w:r>
          </w:p>
        </w:tc>
        <w:tc>
          <w:tcPr>
            <w:tcW w:w="3682" w:type="dxa"/>
          </w:tcPr>
          <w:p w14:paraId="6F5251D6"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33.741</w:t>
            </w:r>
          </w:p>
        </w:tc>
        <w:tc>
          <w:tcPr>
            <w:tcW w:w="3687" w:type="dxa"/>
          </w:tcPr>
          <w:p w14:paraId="441A7009"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11.62</w:t>
            </w:r>
          </w:p>
        </w:tc>
      </w:tr>
      <w:tr w:rsidR="005833E1" w:rsidRPr="006D3E9A" w14:paraId="521B30A9" w14:textId="77777777">
        <w:trPr>
          <w:trHeight w:val="455"/>
        </w:trPr>
        <w:tc>
          <w:tcPr>
            <w:tcW w:w="706" w:type="dxa"/>
          </w:tcPr>
          <w:p w14:paraId="162C92A4" w14:textId="77777777" w:rsidR="005833E1" w:rsidRPr="006D3E9A" w:rsidRDefault="00000000" w:rsidP="00EE5453">
            <w:pPr>
              <w:pStyle w:val="TableParagraph"/>
              <w:spacing w:before="92"/>
              <w:ind w:left="336"/>
              <w:jc w:val="center"/>
              <w:rPr>
                <w:rFonts w:eastAsia="標楷體"/>
                <w:sz w:val="24"/>
              </w:rPr>
              <w:pPrChange w:id="580" w:author="190498 lily" w:date="2023-11-22T20:14:00Z">
                <w:pPr>
                  <w:pStyle w:val="TableParagraph"/>
                  <w:spacing w:before="92"/>
                  <w:ind w:left="336"/>
                  <w:jc w:val="left"/>
                </w:pPr>
              </w:pPrChange>
            </w:pPr>
            <w:r w:rsidRPr="006D3E9A">
              <w:rPr>
                <w:rFonts w:eastAsia="標楷體"/>
                <w:spacing w:val="-5"/>
                <w:sz w:val="24"/>
              </w:rPr>
              <w:t>11</w:t>
            </w:r>
          </w:p>
        </w:tc>
        <w:tc>
          <w:tcPr>
            <w:tcW w:w="3682" w:type="dxa"/>
          </w:tcPr>
          <w:p w14:paraId="47026DFA"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35.202</w:t>
            </w:r>
          </w:p>
        </w:tc>
        <w:tc>
          <w:tcPr>
            <w:tcW w:w="3687" w:type="dxa"/>
          </w:tcPr>
          <w:p w14:paraId="4341E5D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12.232</w:t>
            </w:r>
          </w:p>
        </w:tc>
      </w:tr>
      <w:tr w:rsidR="005833E1" w:rsidRPr="006D3E9A" w14:paraId="567AEE2E" w14:textId="77777777">
        <w:trPr>
          <w:trHeight w:val="455"/>
        </w:trPr>
        <w:tc>
          <w:tcPr>
            <w:tcW w:w="706" w:type="dxa"/>
          </w:tcPr>
          <w:p w14:paraId="7826AF23" w14:textId="77777777" w:rsidR="005833E1" w:rsidRPr="006D3E9A" w:rsidRDefault="00000000" w:rsidP="00EE5453">
            <w:pPr>
              <w:pStyle w:val="TableParagraph"/>
              <w:spacing w:before="92"/>
              <w:ind w:left="336"/>
              <w:jc w:val="center"/>
              <w:rPr>
                <w:rFonts w:eastAsia="標楷體"/>
                <w:sz w:val="24"/>
              </w:rPr>
              <w:pPrChange w:id="581" w:author="190498 lily" w:date="2023-11-22T20:14:00Z">
                <w:pPr>
                  <w:pStyle w:val="TableParagraph"/>
                  <w:spacing w:before="92"/>
                  <w:ind w:left="336"/>
                  <w:jc w:val="left"/>
                </w:pPr>
              </w:pPrChange>
            </w:pPr>
            <w:r w:rsidRPr="006D3E9A">
              <w:rPr>
                <w:rFonts w:eastAsia="標楷體"/>
                <w:spacing w:val="-5"/>
                <w:sz w:val="24"/>
              </w:rPr>
              <w:t>12</w:t>
            </w:r>
          </w:p>
        </w:tc>
        <w:tc>
          <w:tcPr>
            <w:tcW w:w="3682" w:type="dxa"/>
          </w:tcPr>
          <w:p w14:paraId="7F19D98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35.375</w:t>
            </w:r>
          </w:p>
        </w:tc>
        <w:tc>
          <w:tcPr>
            <w:tcW w:w="3687" w:type="dxa"/>
          </w:tcPr>
          <w:p w14:paraId="1DBC28E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11.746</w:t>
            </w:r>
          </w:p>
        </w:tc>
      </w:tr>
      <w:tr w:rsidR="005833E1" w:rsidRPr="006D3E9A" w14:paraId="3C4A223A" w14:textId="77777777">
        <w:trPr>
          <w:trHeight w:val="455"/>
        </w:trPr>
        <w:tc>
          <w:tcPr>
            <w:tcW w:w="706" w:type="dxa"/>
          </w:tcPr>
          <w:p w14:paraId="45102BA2" w14:textId="77777777" w:rsidR="005833E1" w:rsidRPr="006D3E9A" w:rsidRDefault="00000000" w:rsidP="00EE5453">
            <w:pPr>
              <w:pStyle w:val="TableParagraph"/>
              <w:spacing w:before="92"/>
              <w:ind w:left="336"/>
              <w:jc w:val="center"/>
              <w:rPr>
                <w:rFonts w:eastAsia="標楷體"/>
                <w:sz w:val="24"/>
              </w:rPr>
              <w:pPrChange w:id="582" w:author="190498 lily" w:date="2023-11-22T20:14:00Z">
                <w:pPr>
                  <w:pStyle w:val="TableParagraph"/>
                  <w:spacing w:before="92"/>
                  <w:ind w:left="336"/>
                  <w:jc w:val="left"/>
                </w:pPr>
              </w:pPrChange>
            </w:pPr>
            <w:r w:rsidRPr="006D3E9A">
              <w:rPr>
                <w:rFonts w:eastAsia="標楷體"/>
                <w:spacing w:val="-5"/>
                <w:sz w:val="24"/>
              </w:rPr>
              <w:t>13</w:t>
            </w:r>
          </w:p>
        </w:tc>
        <w:tc>
          <w:tcPr>
            <w:tcW w:w="3682" w:type="dxa"/>
          </w:tcPr>
          <w:p w14:paraId="1866C649"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33.94</w:t>
            </w:r>
          </w:p>
        </w:tc>
        <w:tc>
          <w:tcPr>
            <w:tcW w:w="3687" w:type="dxa"/>
          </w:tcPr>
          <w:p w14:paraId="39D1AF9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12.639</w:t>
            </w:r>
          </w:p>
        </w:tc>
      </w:tr>
      <w:tr w:rsidR="005833E1" w:rsidRPr="006D3E9A" w14:paraId="7BB2B51F" w14:textId="77777777">
        <w:trPr>
          <w:trHeight w:val="455"/>
        </w:trPr>
        <w:tc>
          <w:tcPr>
            <w:tcW w:w="706" w:type="dxa"/>
          </w:tcPr>
          <w:p w14:paraId="030FD3E8" w14:textId="77777777" w:rsidR="005833E1" w:rsidRPr="006D3E9A" w:rsidRDefault="00000000" w:rsidP="00EE5453">
            <w:pPr>
              <w:pStyle w:val="TableParagraph"/>
              <w:spacing w:before="92"/>
              <w:ind w:left="336"/>
              <w:jc w:val="center"/>
              <w:rPr>
                <w:rFonts w:eastAsia="標楷體"/>
                <w:sz w:val="24"/>
              </w:rPr>
              <w:pPrChange w:id="583" w:author="190498 lily" w:date="2023-11-22T20:14:00Z">
                <w:pPr>
                  <w:pStyle w:val="TableParagraph"/>
                  <w:spacing w:before="92"/>
                  <w:ind w:left="336"/>
                  <w:jc w:val="left"/>
                </w:pPr>
              </w:pPrChange>
            </w:pPr>
            <w:r w:rsidRPr="006D3E9A">
              <w:rPr>
                <w:rFonts w:eastAsia="標楷體"/>
                <w:spacing w:val="-5"/>
                <w:sz w:val="24"/>
              </w:rPr>
              <w:t>14</w:t>
            </w:r>
          </w:p>
        </w:tc>
        <w:tc>
          <w:tcPr>
            <w:tcW w:w="3682" w:type="dxa"/>
          </w:tcPr>
          <w:p w14:paraId="11410DAD"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38.666</w:t>
            </w:r>
          </w:p>
        </w:tc>
        <w:tc>
          <w:tcPr>
            <w:tcW w:w="3687" w:type="dxa"/>
          </w:tcPr>
          <w:p w14:paraId="07B667A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12.776</w:t>
            </w:r>
          </w:p>
        </w:tc>
      </w:tr>
      <w:tr w:rsidR="005833E1" w:rsidRPr="006D3E9A" w14:paraId="19A43626" w14:textId="77777777">
        <w:trPr>
          <w:trHeight w:val="460"/>
        </w:trPr>
        <w:tc>
          <w:tcPr>
            <w:tcW w:w="706" w:type="dxa"/>
          </w:tcPr>
          <w:p w14:paraId="11DB6F75" w14:textId="77777777" w:rsidR="005833E1" w:rsidRPr="006D3E9A" w:rsidRDefault="00000000" w:rsidP="00EE5453">
            <w:pPr>
              <w:pStyle w:val="TableParagraph"/>
              <w:spacing w:before="97"/>
              <w:ind w:left="336"/>
              <w:jc w:val="center"/>
              <w:rPr>
                <w:rFonts w:eastAsia="標楷體"/>
                <w:sz w:val="24"/>
              </w:rPr>
              <w:pPrChange w:id="584" w:author="190498 lily" w:date="2023-11-22T20:14:00Z">
                <w:pPr>
                  <w:pStyle w:val="TableParagraph"/>
                  <w:spacing w:before="97"/>
                  <w:ind w:left="336"/>
                  <w:jc w:val="left"/>
                </w:pPr>
              </w:pPrChange>
            </w:pPr>
            <w:r w:rsidRPr="006D3E9A">
              <w:rPr>
                <w:rFonts w:eastAsia="標楷體"/>
                <w:spacing w:val="-5"/>
                <w:sz w:val="24"/>
              </w:rPr>
              <w:t>15</w:t>
            </w:r>
          </w:p>
        </w:tc>
        <w:tc>
          <w:tcPr>
            <w:tcW w:w="3682" w:type="dxa"/>
          </w:tcPr>
          <w:p w14:paraId="2A4FA576"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34.112</w:t>
            </w:r>
          </w:p>
        </w:tc>
        <w:tc>
          <w:tcPr>
            <w:tcW w:w="3687" w:type="dxa"/>
          </w:tcPr>
          <w:p w14:paraId="4C8B5E0F" w14:textId="77777777" w:rsidR="005833E1" w:rsidRPr="006D3E9A" w:rsidRDefault="00000000" w:rsidP="004A3E1A">
            <w:pPr>
              <w:pStyle w:val="TableParagraph"/>
              <w:spacing w:before="97"/>
              <w:ind w:right="159"/>
              <w:rPr>
                <w:rFonts w:eastAsia="標楷體"/>
                <w:sz w:val="24"/>
              </w:rPr>
            </w:pPr>
            <w:r w:rsidRPr="006D3E9A">
              <w:rPr>
                <w:rFonts w:eastAsia="標楷體"/>
                <w:spacing w:val="-2"/>
                <w:sz w:val="24"/>
              </w:rPr>
              <w:t>11.45</w:t>
            </w:r>
          </w:p>
        </w:tc>
      </w:tr>
    </w:tbl>
    <w:p w14:paraId="4BBE1B55"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572B6950" w14:textId="77777777" w:rsidR="005833E1" w:rsidRPr="006D3E9A" w:rsidRDefault="005833E1">
      <w:pPr>
        <w:pStyle w:val="a3"/>
        <w:rPr>
          <w:rFonts w:eastAsia="標楷體"/>
          <w:sz w:val="20"/>
        </w:rPr>
      </w:pPr>
    </w:p>
    <w:p w14:paraId="37740F4F" w14:textId="77777777" w:rsidR="005833E1" w:rsidRPr="006D3E9A" w:rsidRDefault="005833E1">
      <w:pPr>
        <w:pStyle w:val="a3"/>
        <w:rPr>
          <w:rFonts w:eastAsia="標楷體"/>
          <w:sz w:val="20"/>
        </w:rPr>
      </w:pPr>
    </w:p>
    <w:p w14:paraId="7A7C1D17" w14:textId="77777777" w:rsidR="005833E1" w:rsidRPr="006D3E9A" w:rsidRDefault="005833E1">
      <w:pPr>
        <w:pStyle w:val="a3"/>
        <w:rPr>
          <w:rFonts w:eastAsia="標楷體"/>
          <w:sz w:val="20"/>
        </w:rPr>
      </w:pPr>
    </w:p>
    <w:p w14:paraId="067501EE" w14:textId="77777777" w:rsidR="005833E1" w:rsidRPr="006D3E9A" w:rsidRDefault="005833E1">
      <w:pPr>
        <w:pStyle w:val="a3"/>
        <w:rPr>
          <w:rFonts w:eastAsia="標楷體"/>
          <w:sz w:val="20"/>
        </w:rPr>
      </w:pPr>
    </w:p>
    <w:p w14:paraId="51D7C3A1" w14:textId="77777777" w:rsidR="005833E1" w:rsidRPr="006D3E9A" w:rsidRDefault="005833E1">
      <w:pPr>
        <w:pStyle w:val="a3"/>
        <w:rPr>
          <w:rFonts w:eastAsia="標楷體"/>
          <w:sz w:val="20"/>
        </w:rPr>
      </w:pPr>
    </w:p>
    <w:p w14:paraId="5D78CBDB" w14:textId="77777777" w:rsidR="005833E1" w:rsidRPr="006D3E9A" w:rsidRDefault="005833E1">
      <w:pPr>
        <w:pStyle w:val="a3"/>
        <w:rPr>
          <w:rFonts w:eastAsia="標楷體"/>
          <w:sz w:val="20"/>
        </w:rPr>
      </w:pPr>
    </w:p>
    <w:p w14:paraId="7E317EA0" w14:textId="77777777" w:rsidR="005833E1" w:rsidRPr="006D3E9A" w:rsidRDefault="005833E1">
      <w:pPr>
        <w:pStyle w:val="a3"/>
        <w:rPr>
          <w:rFonts w:eastAsia="標楷體"/>
          <w:sz w:val="20"/>
        </w:rPr>
      </w:pPr>
    </w:p>
    <w:p w14:paraId="4BD3B9CF" w14:textId="77777777" w:rsidR="005833E1" w:rsidRPr="006D3E9A" w:rsidRDefault="005833E1">
      <w:pPr>
        <w:pStyle w:val="a3"/>
        <w:rPr>
          <w:rFonts w:eastAsia="標楷體"/>
          <w:sz w:val="20"/>
        </w:rPr>
      </w:pPr>
    </w:p>
    <w:p w14:paraId="148C1371" w14:textId="77777777" w:rsidR="005833E1" w:rsidRPr="006D3E9A" w:rsidRDefault="005833E1">
      <w:pPr>
        <w:pStyle w:val="a3"/>
        <w:rPr>
          <w:rFonts w:eastAsia="標楷體"/>
          <w:sz w:val="20"/>
        </w:rPr>
      </w:pPr>
    </w:p>
    <w:p w14:paraId="5CD29656" w14:textId="77777777" w:rsidR="005833E1" w:rsidRPr="006D3E9A" w:rsidRDefault="005833E1">
      <w:pPr>
        <w:pStyle w:val="a3"/>
        <w:rPr>
          <w:rFonts w:eastAsia="標楷體"/>
          <w:sz w:val="20"/>
        </w:rPr>
      </w:pPr>
    </w:p>
    <w:p w14:paraId="15DE5B9A" w14:textId="77777777" w:rsidR="005833E1" w:rsidRPr="006D3E9A" w:rsidRDefault="005833E1">
      <w:pPr>
        <w:pStyle w:val="a3"/>
        <w:rPr>
          <w:rFonts w:eastAsia="標楷體"/>
          <w:sz w:val="20"/>
        </w:rPr>
      </w:pPr>
    </w:p>
    <w:p w14:paraId="0E6CEE2D" w14:textId="77777777" w:rsidR="005833E1" w:rsidRPr="006D3E9A" w:rsidRDefault="005833E1">
      <w:pPr>
        <w:pStyle w:val="a3"/>
        <w:rPr>
          <w:rFonts w:eastAsia="標楷體"/>
          <w:sz w:val="20"/>
        </w:rPr>
      </w:pPr>
    </w:p>
    <w:p w14:paraId="03F9F5EA" w14:textId="77777777" w:rsidR="005833E1" w:rsidRPr="006D3E9A" w:rsidRDefault="005833E1">
      <w:pPr>
        <w:pStyle w:val="a3"/>
        <w:rPr>
          <w:rFonts w:eastAsia="標楷體"/>
          <w:sz w:val="20"/>
        </w:rPr>
      </w:pPr>
    </w:p>
    <w:p w14:paraId="275BC303" w14:textId="77777777" w:rsidR="005833E1" w:rsidRPr="006D3E9A" w:rsidRDefault="005833E1">
      <w:pPr>
        <w:pStyle w:val="a3"/>
        <w:rPr>
          <w:rFonts w:eastAsia="標楷體"/>
          <w:sz w:val="20"/>
        </w:rPr>
      </w:pPr>
    </w:p>
    <w:p w14:paraId="06551BFE" w14:textId="77777777" w:rsidR="005833E1" w:rsidRPr="006D3E9A" w:rsidRDefault="005833E1">
      <w:pPr>
        <w:pStyle w:val="a3"/>
        <w:rPr>
          <w:rFonts w:eastAsia="標楷體"/>
          <w:sz w:val="20"/>
        </w:rPr>
      </w:pPr>
    </w:p>
    <w:p w14:paraId="0A1F80D8" w14:textId="77777777" w:rsidR="005833E1" w:rsidRPr="006D3E9A" w:rsidRDefault="005833E1">
      <w:pPr>
        <w:pStyle w:val="a3"/>
        <w:rPr>
          <w:rFonts w:eastAsia="標楷體"/>
          <w:sz w:val="20"/>
        </w:rPr>
      </w:pPr>
    </w:p>
    <w:p w14:paraId="759EA054" w14:textId="77777777" w:rsidR="005833E1" w:rsidRPr="006D3E9A" w:rsidRDefault="005833E1">
      <w:pPr>
        <w:pStyle w:val="a3"/>
        <w:rPr>
          <w:rFonts w:eastAsia="標楷體"/>
          <w:sz w:val="20"/>
        </w:rPr>
      </w:pPr>
    </w:p>
    <w:p w14:paraId="6179A9C1" w14:textId="77777777" w:rsidR="005833E1" w:rsidRPr="006D3E9A" w:rsidRDefault="005833E1">
      <w:pPr>
        <w:pStyle w:val="a3"/>
        <w:rPr>
          <w:rFonts w:eastAsia="標楷體"/>
          <w:sz w:val="20"/>
        </w:rPr>
      </w:pPr>
    </w:p>
    <w:p w14:paraId="1372390B" w14:textId="77777777" w:rsidR="005833E1" w:rsidRPr="006D3E9A" w:rsidRDefault="005833E1">
      <w:pPr>
        <w:pStyle w:val="a3"/>
        <w:rPr>
          <w:rFonts w:eastAsia="標楷體"/>
          <w:sz w:val="20"/>
        </w:rPr>
      </w:pPr>
    </w:p>
    <w:p w14:paraId="20030C00" w14:textId="77777777" w:rsidR="005833E1" w:rsidRPr="006D3E9A" w:rsidRDefault="005833E1">
      <w:pPr>
        <w:pStyle w:val="a3"/>
        <w:rPr>
          <w:rFonts w:eastAsia="標楷體"/>
          <w:sz w:val="20"/>
        </w:rPr>
      </w:pPr>
    </w:p>
    <w:p w14:paraId="2FF02DE6" w14:textId="77777777" w:rsidR="005833E1" w:rsidRPr="006D3E9A" w:rsidRDefault="005833E1">
      <w:pPr>
        <w:pStyle w:val="a3"/>
        <w:rPr>
          <w:rFonts w:eastAsia="標楷體"/>
          <w:sz w:val="20"/>
        </w:rPr>
      </w:pPr>
    </w:p>
    <w:p w14:paraId="2C1D987D" w14:textId="77777777" w:rsidR="005833E1" w:rsidRPr="006D3E9A" w:rsidRDefault="005833E1">
      <w:pPr>
        <w:pStyle w:val="a3"/>
        <w:rPr>
          <w:rFonts w:eastAsia="標楷體"/>
          <w:sz w:val="20"/>
        </w:rPr>
      </w:pPr>
    </w:p>
    <w:p w14:paraId="066FB547" w14:textId="77777777" w:rsidR="005833E1" w:rsidRPr="006D3E9A" w:rsidRDefault="005833E1">
      <w:pPr>
        <w:pStyle w:val="a3"/>
        <w:rPr>
          <w:rFonts w:eastAsia="標楷體"/>
          <w:sz w:val="20"/>
        </w:rPr>
      </w:pPr>
    </w:p>
    <w:p w14:paraId="068A0B4F" w14:textId="77777777" w:rsidR="005833E1" w:rsidRPr="006D3E9A" w:rsidRDefault="005833E1">
      <w:pPr>
        <w:pStyle w:val="a3"/>
        <w:rPr>
          <w:rFonts w:eastAsia="標楷體"/>
          <w:sz w:val="20"/>
        </w:rPr>
      </w:pPr>
    </w:p>
    <w:p w14:paraId="78E0971C" w14:textId="77777777" w:rsidR="005833E1" w:rsidRPr="006D3E9A" w:rsidRDefault="005833E1">
      <w:pPr>
        <w:pStyle w:val="a3"/>
        <w:spacing w:before="59" w:after="1"/>
        <w:rPr>
          <w:rFonts w:eastAsia="標楷體"/>
          <w:sz w:val="20"/>
        </w:rPr>
      </w:pPr>
    </w:p>
    <w:p w14:paraId="5B11FCF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041FA0" wp14:editId="173E4247">
            <wp:extent cx="6108764" cy="1416177"/>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 cstate="print"/>
                    <a:stretch>
                      <a:fillRect/>
                    </a:stretch>
                  </pic:blipFill>
                  <pic:spPr>
                    <a:xfrm>
                      <a:off x="0" y="0"/>
                      <a:ext cx="6108764" cy="1416177"/>
                    </a:xfrm>
                    <a:prstGeom prst="rect">
                      <a:avLst/>
                    </a:prstGeom>
                  </pic:spPr>
                </pic:pic>
              </a:graphicData>
            </a:graphic>
          </wp:inline>
        </w:drawing>
      </w:r>
    </w:p>
    <w:p w14:paraId="5C2269DE"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2F445732" w14:textId="77777777" w:rsidR="005833E1" w:rsidRPr="006D3E9A" w:rsidRDefault="00000000">
      <w:pPr>
        <w:pStyle w:val="1"/>
        <w:rPr>
          <w:rFonts w:eastAsia="標楷體"/>
        </w:rPr>
      </w:pPr>
      <w:bookmarkStart w:id="585" w:name="_TOC_250001"/>
      <w:r w:rsidRPr="006D3E9A">
        <w:rPr>
          <w:rFonts w:eastAsia="標楷體"/>
        </w:rPr>
        <w:lastRenderedPageBreak/>
        <w:t>Chapter</w:t>
      </w:r>
      <w:r w:rsidRPr="006D3E9A">
        <w:rPr>
          <w:rFonts w:eastAsia="標楷體"/>
          <w:spacing w:val="-11"/>
        </w:rPr>
        <w:t xml:space="preserve"> </w:t>
      </w:r>
      <w:r w:rsidRPr="006D3E9A">
        <w:rPr>
          <w:rFonts w:eastAsia="標楷體"/>
        </w:rPr>
        <w:t>5:</w:t>
      </w:r>
      <w:r w:rsidRPr="006D3E9A">
        <w:rPr>
          <w:rFonts w:eastAsia="標楷體"/>
          <w:spacing w:val="-5"/>
        </w:rPr>
        <w:t xml:space="preserve"> </w:t>
      </w:r>
      <w:bookmarkEnd w:id="585"/>
      <w:r w:rsidRPr="006D3E9A">
        <w:rPr>
          <w:rFonts w:eastAsia="標楷體"/>
          <w:spacing w:val="-2"/>
        </w:rPr>
        <w:t>Conclusion</w:t>
      </w:r>
    </w:p>
    <w:p w14:paraId="6BD1E211" w14:textId="77777777" w:rsidR="005833E1" w:rsidRPr="006D3E9A" w:rsidRDefault="005833E1">
      <w:pPr>
        <w:pStyle w:val="a3"/>
        <w:rPr>
          <w:rFonts w:eastAsia="標楷體"/>
          <w:b/>
          <w:sz w:val="32"/>
        </w:rPr>
      </w:pPr>
    </w:p>
    <w:p w14:paraId="6DDA9C43" w14:textId="77777777" w:rsidR="005833E1" w:rsidRPr="006D3E9A" w:rsidRDefault="005833E1">
      <w:pPr>
        <w:pStyle w:val="a3"/>
        <w:spacing w:before="243"/>
        <w:rPr>
          <w:rFonts w:eastAsia="標楷體"/>
          <w:b/>
          <w:sz w:val="32"/>
        </w:rPr>
      </w:pPr>
    </w:p>
    <w:p w14:paraId="76A99A5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7184" behindDoc="0" locked="0" layoutInCell="1" allowOverlap="1" wp14:anchorId="4A8148BA" wp14:editId="5CCFE47B">
            <wp:simplePos x="0" y="0"/>
            <wp:positionH relativeFrom="page">
              <wp:posOffset>359806</wp:posOffset>
            </wp:positionH>
            <wp:positionV relativeFrom="paragraph">
              <wp:posOffset>156533</wp:posOffset>
            </wp:positionV>
            <wp:extent cx="6837678" cy="6837677"/>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walks</w:t>
      </w:r>
      <w:r w:rsidRPr="006D3E9A">
        <w:rPr>
          <w:rFonts w:eastAsia="標楷體"/>
          <w:spacing w:val="-13"/>
        </w:rPr>
        <w:t xml:space="preserve"> </w:t>
      </w:r>
      <w:r w:rsidRPr="006D3E9A">
        <w:rPr>
          <w:rFonts w:eastAsia="標楷體"/>
        </w:rPr>
        <w:t>through</w:t>
      </w:r>
      <w:r w:rsidRPr="006D3E9A">
        <w:rPr>
          <w:rFonts w:eastAsia="標楷體"/>
          <w:spacing w:val="-13"/>
        </w:rPr>
        <w:t xml:space="preserve"> </w:t>
      </w:r>
      <w:r w:rsidRPr="006D3E9A">
        <w:rPr>
          <w:rFonts w:eastAsia="標楷體"/>
        </w:rPr>
        <w:t>many</w:t>
      </w:r>
      <w:r w:rsidRPr="006D3E9A">
        <w:rPr>
          <w:rFonts w:eastAsia="標楷體"/>
          <w:spacing w:val="-13"/>
        </w:rPr>
        <w:t xml:space="preserve"> </w:t>
      </w:r>
      <w:r w:rsidRPr="006D3E9A">
        <w:rPr>
          <w:rFonts w:eastAsia="標楷體"/>
        </w:rPr>
        <w:t>related</w:t>
      </w:r>
      <w:r w:rsidRPr="006D3E9A">
        <w:rPr>
          <w:rFonts w:eastAsia="標楷體"/>
          <w:spacing w:val="-13"/>
        </w:rPr>
        <w:t xml:space="preserve"> </w:t>
      </w:r>
      <w:r w:rsidRPr="006D3E9A">
        <w:rPr>
          <w:rFonts w:eastAsia="標楷體"/>
        </w:rPr>
        <w:t>topics</w:t>
      </w:r>
      <w:r w:rsidRPr="006D3E9A">
        <w:rPr>
          <w:rFonts w:eastAsia="標楷體"/>
          <w:spacing w:val="-13"/>
        </w:rPr>
        <w:t xml:space="preserve"> </w:t>
      </w:r>
      <w:r w:rsidRPr="006D3E9A">
        <w:rPr>
          <w:rFonts w:eastAsia="標楷體"/>
        </w:rPr>
        <w:t>such</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 xml:space="preserve">Ansible, Docker, </w:t>
      </w:r>
      <w:proofErr w:type="spellStart"/>
      <w:r w:rsidRPr="006D3E9A">
        <w:rPr>
          <w:rFonts w:eastAsia="標楷體"/>
        </w:rPr>
        <w:t>DApp</w:t>
      </w:r>
      <w:proofErr w:type="spellEnd"/>
      <w:r w:rsidRPr="006D3E9A">
        <w:rPr>
          <w:rFonts w:eastAsia="標楷體"/>
        </w:rPr>
        <w:t xml:space="preserve">, </w:t>
      </w:r>
      <w:proofErr w:type="spellStart"/>
      <w:r w:rsidRPr="006D3E9A">
        <w:rPr>
          <w:rFonts w:eastAsia="標楷體"/>
        </w:rPr>
        <w:t>HAproxy</w:t>
      </w:r>
      <w:proofErr w:type="spellEnd"/>
      <w:r w:rsidRPr="006D3E9A">
        <w:rPr>
          <w:rFonts w:eastAsia="標楷體"/>
        </w:rPr>
        <w:t>, and design science research. The designed structure of the present paper follows the seven guidelines of design science research, experiment testbed, and evaluation and monitoring tools are also introduced. The results of the present paper include a designed Ansible playbook for setting up servers which takes approximately 37 seconds, a shell script that triggers the playbook that would setup another server to join the load-balancing server farm within 42 seconds, and a Zabbix monitoring server that can send both Telegram and email alerts with graphs.</w:t>
      </w:r>
    </w:p>
    <w:p w14:paraId="6393F4D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Please</w:t>
      </w:r>
      <w:r w:rsidRPr="006D3E9A">
        <w:rPr>
          <w:rFonts w:eastAsia="標楷體"/>
          <w:spacing w:val="-4"/>
        </w:rPr>
        <w:t xml:space="preserve"> </w:t>
      </w:r>
      <w:r w:rsidRPr="006D3E9A">
        <w:rPr>
          <w:rFonts w:eastAsia="標楷體"/>
        </w:rPr>
        <w:t>note</w:t>
      </w:r>
      <w:r w:rsidRPr="006D3E9A">
        <w:rPr>
          <w:rFonts w:eastAsia="標楷體"/>
          <w:spacing w:val="-4"/>
        </w:rPr>
        <w:t xml:space="preserve"> </w:t>
      </w:r>
      <w:r w:rsidRPr="006D3E9A">
        <w:rPr>
          <w:rFonts w:eastAsia="標楷體"/>
        </w:rPr>
        <w:t>that</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time</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developing</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testing</w:t>
      </w:r>
      <w:r w:rsidRPr="006D3E9A">
        <w:rPr>
          <w:rFonts w:eastAsia="標楷體"/>
          <w:spacing w:val="-4"/>
        </w:rPr>
        <w:t xml:space="preserve"> </w:t>
      </w:r>
      <w:r w:rsidRPr="006D3E9A">
        <w:rPr>
          <w:rFonts w:eastAsia="標楷體"/>
        </w:rPr>
        <w:t>the</w:t>
      </w:r>
      <w:r w:rsidRPr="006D3E9A">
        <w:rPr>
          <w:rFonts w:eastAsia="標楷體"/>
          <w:spacing w:val="-4"/>
        </w:rPr>
        <w:t xml:space="preserve"> </w:t>
      </w:r>
      <w:proofErr w:type="spellStart"/>
      <w:r w:rsidRPr="006D3E9A">
        <w:rPr>
          <w:rFonts w:eastAsia="標楷體"/>
        </w:rPr>
        <w:t>DApp</w:t>
      </w:r>
      <w:proofErr w:type="spellEnd"/>
      <w:r w:rsidRPr="006D3E9A">
        <w:rPr>
          <w:rFonts w:eastAsia="標楷體"/>
          <w:spacing w:val="-4"/>
        </w:rPr>
        <w:t xml:space="preserve"> </w:t>
      </w:r>
      <w:r w:rsidRPr="006D3E9A">
        <w:rPr>
          <w:rFonts w:eastAsia="標楷體"/>
        </w:rPr>
        <w:t>user</w:t>
      </w:r>
      <w:r w:rsidRPr="006D3E9A">
        <w:rPr>
          <w:rFonts w:eastAsia="標楷體"/>
          <w:spacing w:val="-4"/>
        </w:rPr>
        <w:t xml:space="preserve"> </w:t>
      </w:r>
      <w:r w:rsidRPr="006D3E9A">
        <w:rPr>
          <w:rFonts w:eastAsia="標楷體"/>
        </w:rPr>
        <w:t>interface, configuring Ansible remote users on each machine, and the setup of the Zabbix monitoring server is not recorded above, and the time required for a full run of the Ansible</w:t>
      </w:r>
      <w:r w:rsidRPr="006D3E9A">
        <w:rPr>
          <w:rFonts w:eastAsia="標楷體"/>
          <w:spacing w:val="-5"/>
        </w:rPr>
        <w:t xml:space="preserve"> </w:t>
      </w:r>
      <w:r w:rsidRPr="006D3E9A">
        <w:rPr>
          <w:rFonts w:eastAsia="標楷體"/>
        </w:rPr>
        <w:t>playbook</w:t>
      </w:r>
      <w:r w:rsidRPr="006D3E9A">
        <w:rPr>
          <w:rFonts w:eastAsia="標楷體"/>
          <w:spacing w:val="-5"/>
        </w:rPr>
        <w:t xml:space="preserve"> </w:t>
      </w:r>
      <w:r w:rsidRPr="006D3E9A">
        <w:rPr>
          <w:rFonts w:eastAsia="標楷體"/>
        </w:rPr>
        <w:t>depends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speed</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internet,</w:t>
      </w:r>
      <w:r w:rsidRPr="006D3E9A">
        <w:rPr>
          <w:rFonts w:eastAsia="標楷體"/>
          <w:spacing w:val="-5"/>
        </w:rPr>
        <w:t xml:space="preserve"> </w:t>
      </w:r>
      <w:r w:rsidRPr="006D3E9A">
        <w:rPr>
          <w:rFonts w:eastAsia="標楷體"/>
        </w:rPr>
        <w:t>program</w:t>
      </w:r>
      <w:r w:rsidRPr="006D3E9A">
        <w:rPr>
          <w:rFonts w:eastAsia="標楷體"/>
          <w:spacing w:val="-5"/>
        </w:rPr>
        <w:t xml:space="preserve"> </w:t>
      </w:r>
      <w:r w:rsidRPr="006D3E9A">
        <w:rPr>
          <w:rFonts w:eastAsia="標楷體"/>
        </w:rPr>
        <w:t>dependencies,</w:t>
      </w:r>
      <w:r w:rsidRPr="006D3E9A">
        <w:rPr>
          <w:rFonts w:eastAsia="標楷體"/>
          <w:spacing w:val="-5"/>
        </w:rPr>
        <w:t xml:space="preserve"> </w:t>
      </w:r>
      <w:r w:rsidRPr="006D3E9A">
        <w:rPr>
          <w:rFonts w:eastAsia="標楷體"/>
        </w:rPr>
        <w:t>and</w:t>
      </w:r>
      <w:r w:rsidRPr="006D3E9A">
        <w:rPr>
          <w:rFonts w:eastAsia="標楷體"/>
          <w:spacing w:val="-5"/>
        </w:rPr>
        <w:t xml:space="preserve"> </w:t>
      </w:r>
      <w:r w:rsidRPr="006D3E9A">
        <w:rPr>
          <w:rFonts w:eastAsia="標楷體"/>
        </w:rPr>
        <w:t xml:space="preserve">the state of the servers. The designed Ansible playbook could be reused by simply modifying some parts such as the information of servers, the paths of the files to the </w:t>
      </w:r>
      <w:proofErr w:type="spellStart"/>
      <w:r w:rsidRPr="006D3E9A">
        <w:rPr>
          <w:rFonts w:eastAsia="標楷體"/>
        </w:rPr>
        <w:t>DApp</w:t>
      </w:r>
      <w:proofErr w:type="spellEnd"/>
      <w:r w:rsidRPr="006D3E9A">
        <w:rPr>
          <w:rFonts w:eastAsia="標楷體"/>
        </w:rPr>
        <w:t xml:space="preserve"> user interface, and the program dependencies.</w:t>
      </w:r>
    </w:p>
    <w:p w14:paraId="3E25D811"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more</w:t>
      </w:r>
      <w:r w:rsidRPr="006D3E9A">
        <w:rPr>
          <w:rFonts w:eastAsia="標楷體"/>
          <w:spacing w:val="-11"/>
        </w:rPr>
        <w:t xml:space="preserve"> </w:t>
      </w:r>
      <w:r w:rsidRPr="006D3E9A">
        <w:rPr>
          <w:rFonts w:eastAsia="標楷體"/>
        </w:rPr>
        <w:t>integrated</w:t>
      </w:r>
      <w:r w:rsidRPr="006D3E9A">
        <w:rPr>
          <w:rFonts w:eastAsia="標楷體"/>
          <w:spacing w:val="-11"/>
        </w:rPr>
        <w:t xml:space="preserve"> </w:t>
      </w:r>
      <w:r w:rsidRPr="006D3E9A">
        <w:rPr>
          <w:rFonts w:eastAsia="標楷體"/>
        </w:rPr>
        <w:t>data.</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possible</w:t>
      </w:r>
      <w:r w:rsidRPr="006D3E9A">
        <w:rPr>
          <w:rFonts w:eastAsia="標楷體"/>
          <w:spacing w:val="-11"/>
        </w:rPr>
        <w:t xml:space="preserve"> </w:t>
      </w:r>
      <w:r w:rsidRPr="006D3E9A">
        <w:rPr>
          <w:rFonts w:eastAsia="標楷體"/>
        </w:rPr>
        <w:t>future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directions</w:t>
      </w:r>
      <w:r w:rsidRPr="006D3E9A">
        <w:rPr>
          <w:rFonts w:eastAsia="標楷體"/>
          <w:spacing w:val="-11"/>
        </w:rPr>
        <w:t xml:space="preserve"> </w:t>
      </w:r>
      <w:r w:rsidRPr="006D3E9A">
        <w:rPr>
          <w:rFonts w:eastAsia="標楷體"/>
        </w:rPr>
        <w:t>could</w:t>
      </w:r>
      <w:r w:rsidRPr="006D3E9A">
        <w:rPr>
          <w:rFonts w:eastAsia="標楷體"/>
          <w:spacing w:val="-11"/>
        </w:rPr>
        <w:t xml:space="preserve"> </w:t>
      </w:r>
      <w:r w:rsidRPr="006D3E9A">
        <w:rPr>
          <w:rFonts w:eastAsia="標楷體"/>
        </w:rPr>
        <w:t>be</w:t>
      </w:r>
      <w:r w:rsidRPr="006D3E9A">
        <w:rPr>
          <w:rFonts w:eastAsia="標楷體"/>
          <w:spacing w:val="-11"/>
        </w:rPr>
        <w:t xml:space="preserve"> </w:t>
      </w:r>
      <w:r w:rsidRPr="006D3E9A">
        <w:rPr>
          <w:rFonts w:eastAsia="標楷體"/>
        </w:rPr>
        <w:t>fine-tuning</w:t>
      </w:r>
      <w:r w:rsidRPr="006D3E9A">
        <w:rPr>
          <w:rFonts w:eastAsia="標楷體"/>
          <w:spacing w:val="-11"/>
        </w:rPr>
        <w:t xml:space="preserve"> </w:t>
      </w:r>
      <w:r w:rsidRPr="006D3E9A">
        <w:rPr>
          <w:rFonts w:eastAsia="標楷體"/>
        </w:rPr>
        <w:t>the created Ansible playbook to suit the needs of other short-term events.</w:t>
      </w:r>
    </w:p>
    <w:p w14:paraId="4CDEE1D6" w14:textId="469BE016"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0"/>
        </w:rPr>
        <w:t xml:space="preserve"> </w:t>
      </w:r>
      <w:r w:rsidRPr="006D3E9A">
        <w:rPr>
          <w:rFonts w:eastAsia="標楷體"/>
        </w:rPr>
        <w:t>determine</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responsibility</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humans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machines</w:t>
      </w:r>
      <w:r w:rsidRPr="006D3E9A">
        <w:rPr>
          <w:rFonts w:eastAsia="標楷體"/>
          <w:spacing w:val="-10"/>
        </w:rPr>
        <w:t xml:space="preserve"> </w:t>
      </w:r>
      <w:r w:rsidRPr="006D3E9A">
        <w:rPr>
          <w:rFonts w:eastAsia="標楷體"/>
        </w:rPr>
        <w:t>is</w:t>
      </w:r>
      <w:r w:rsidRPr="006D3E9A">
        <w:rPr>
          <w:rFonts w:eastAsia="標楷體"/>
          <w:spacing w:val="-10"/>
        </w:rPr>
        <w:t xml:space="preserve"> </w:t>
      </w:r>
      <w:r w:rsidRPr="006D3E9A">
        <w:rPr>
          <w:rFonts w:eastAsia="標楷體"/>
        </w:rPr>
        <w:t>shown</w:t>
      </w:r>
      <w:r w:rsidRPr="006D3E9A">
        <w:rPr>
          <w:rFonts w:eastAsia="標楷體"/>
          <w:spacing w:val="-10"/>
        </w:rPr>
        <w:t xml:space="preserve"> </w:t>
      </w:r>
      <w:r w:rsidRPr="006D3E9A">
        <w:rPr>
          <w:rFonts w:eastAsia="標楷體"/>
        </w:rPr>
        <w:t>in</w:t>
      </w:r>
      <w:r w:rsidRPr="006D3E9A">
        <w:rPr>
          <w:rFonts w:eastAsia="標楷體"/>
          <w:spacing w:val="-10"/>
        </w:rPr>
        <w:t xml:space="preserve"> </w:t>
      </w:r>
      <w:r w:rsidRPr="006D3E9A">
        <w:rPr>
          <w:rFonts w:eastAsia="標楷體"/>
        </w:rPr>
        <w:t>Table</w:t>
      </w:r>
      <w:r w:rsidRPr="006D3E9A">
        <w:rPr>
          <w:rFonts w:eastAsia="標楷體"/>
          <w:spacing w:val="-10"/>
        </w:rPr>
        <w:t xml:space="preserve"> </w:t>
      </w:r>
      <w:del w:id="586" w:author="190498 lily" w:date="2023-11-22T20:15:00Z">
        <w:r w:rsidRPr="006D3E9A" w:rsidDel="00EE5453">
          <w:rPr>
            <w:rFonts w:eastAsia="標楷體"/>
          </w:rPr>
          <w:delText>five</w:delText>
        </w:r>
        <w:r w:rsidRPr="006D3E9A" w:rsidDel="00EE5453">
          <w:rPr>
            <w:rFonts w:eastAsia="標楷體"/>
            <w:spacing w:val="-10"/>
          </w:rPr>
          <w:delText xml:space="preserve"> </w:delText>
        </w:r>
      </w:del>
      <w:ins w:id="587" w:author="190498 lily" w:date="2023-11-22T20:15:00Z">
        <w:r w:rsidR="00EE5453">
          <w:rPr>
            <w:rFonts w:eastAsia="標楷體"/>
          </w:rPr>
          <w:t>5.1</w:t>
        </w:r>
        <w:r w:rsidR="00EE5453" w:rsidRPr="006D3E9A">
          <w:rPr>
            <w:rFonts w:eastAsia="標楷體"/>
            <w:spacing w:val="-10"/>
          </w:rPr>
          <w:t xml:space="preserve"> </w:t>
        </w:r>
      </w:ins>
      <w:r w:rsidRPr="006D3E9A">
        <w:rPr>
          <w:rFonts w:eastAsia="標楷體"/>
        </w:rPr>
        <w:t>as below. The human is responsible for setting up the original servers, configure the Ansible</w:t>
      </w:r>
      <w:r w:rsidRPr="006D3E9A">
        <w:rPr>
          <w:rFonts w:eastAsia="標楷體"/>
          <w:spacing w:val="29"/>
        </w:rPr>
        <w:t xml:space="preserve"> </w:t>
      </w:r>
      <w:r w:rsidRPr="006D3E9A">
        <w:rPr>
          <w:rFonts w:eastAsia="標楷體"/>
        </w:rPr>
        <w:t>playbooks,</w:t>
      </w:r>
      <w:r w:rsidRPr="006D3E9A">
        <w:rPr>
          <w:rFonts w:eastAsia="標楷體"/>
          <w:spacing w:val="29"/>
        </w:rPr>
        <w:t xml:space="preserve"> </w:t>
      </w:r>
      <w:r w:rsidRPr="006D3E9A">
        <w:rPr>
          <w:rFonts w:eastAsia="標楷體"/>
        </w:rPr>
        <w:t>and</w:t>
      </w:r>
      <w:r w:rsidRPr="006D3E9A">
        <w:rPr>
          <w:rFonts w:eastAsia="標楷體"/>
          <w:spacing w:val="30"/>
        </w:rPr>
        <w:t xml:space="preserve"> </w:t>
      </w:r>
      <w:r w:rsidRPr="006D3E9A">
        <w:rPr>
          <w:rFonts w:eastAsia="標楷體"/>
        </w:rPr>
        <w:t>decide</w:t>
      </w:r>
      <w:r w:rsidRPr="006D3E9A">
        <w:rPr>
          <w:rFonts w:eastAsia="標楷體"/>
          <w:spacing w:val="29"/>
        </w:rPr>
        <w:t xml:space="preserve"> </w:t>
      </w:r>
      <w:r w:rsidRPr="006D3E9A">
        <w:rPr>
          <w:rFonts w:eastAsia="標楷體"/>
        </w:rPr>
        <w:t>the</w:t>
      </w:r>
      <w:r w:rsidRPr="006D3E9A">
        <w:rPr>
          <w:rFonts w:eastAsia="標楷體"/>
          <w:spacing w:val="30"/>
        </w:rPr>
        <w:t xml:space="preserve"> </w:t>
      </w:r>
      <w:r w:rsidRPr="006D3E9A">
        <w:rPr>
          <w:rFonts w:eastAsia="標楷體"/>
        </w:rPr>
        <w:t>SLOs</w:t>
      </w:r>
      <w:r w:rsidRPr="006D3E9A">
        <w:rPr>
          <w:rFonts w:eastAsia="標楷體"/>
          <w:spacing w:val="29"/>
        </w:rPr>
        <w:t xml:space="preserve"> </w:t>
      </w:r>
      <w:r w:rsidRPr="006D3E9A">
        <w:rPr>
          <w:rFonts w:eastAsia="標楷體"/>
        </w:rPr>
        <w:t>based</w:t>
      </w:r>
      <w:r w:rsidRPr="006D3E9A">
        <w:rPr>
          <w:rFonts w:eastAsia="標楷體"/>
          <w:spacing w:val="29"/>
        </w:rPr>
        <w:t xml:space="preserve"> </w:t>
      </w:r>
      <w:r w:rsidRPr="006D3E9A">
        <w:rPr>
          <w:rFonts w:eastAsia="標楷體"/>
        </w:rPr>
        <w:t>on</w:t>
      </w:r>
      <w:r w:rsidRPr="006D3E9A">
        <w:rPr>
          <w:rFonts w:eastAsia="標楷體"/>
          <w:spacing w:val="30"/>
        </w:rPr>
        <w:t xml:space="preserve"> </w:t>
      </w:r>
      <w:r w:rsidRPr="006D3E9A">
        <w:rPr>
          <w:rFonts w:eastAsia="標楷體"/>
        </w:rPr>
        <w:t>the</w:t>
      </w:r>
      <w:r w:rsidRPr="006D3E9A">
        <w:rPr>
          <w:rFonts w:eastAsia="標楷體"/>
          <w:spacing w:val="29"/>
        </w:rPr>
        <w:t xml:space="preserve"> </w:t>
      </w:r>
      <w:r w:rsidRPr="006D3E9A">
        <w:rPr>
          <w:rFonts w:eastAsia="標楷體"/>
        </w:rPr>
        <w:t>monitoring</w:t>
      </w:r>
      <w:r w:rsidRPr="006D3E9A">
        <w:rPr>
          <w:rFonts w:eastAsia="標楷體"/>
          <w:spacing w:val="30"/>
        </w:rPr>
        <w:t xml:space="preserve"> </w:t>
      </w:r>
      <w:r w:rsidRPr="006D3E9A">
        <w:rPr>
          <w:rFonts w:eastAsia="標楷體"/>
        </w:rPr>
        <w:t>results</w:t>
      </w:r>
      <w:r w:rsidRPr="006D3E9A">
        <w:rPr>
          <w:rFonts w:eastAsia="標楷體"/>
          <w:spacing w:val="29"/>
        </w:rPr>
        <w:t xml:space="preserve"> </w:t>
      </w:r>
      <w:r w:rsidRPr="006D3E9A">
        <w:rPr>
          <w:rFonts w:eastAsia="標楷體"/>
        </w:rPr>
        <w:t>while</w:t>
      </w:r>
      <w:r w:rsidRPr="006D3E9A">
        <w:rPr>
          <w:rFonts w:eastAsia="標楷體"/>
          <w:spacing w:val="30"/>
        </w:rPr>
        <w:t xml:space="preserve"> </w:t>
      </w:r>
      <w:r w:rsidRPr="006D3E9A">
        <w:rPr>
          <w:rFonts w:eastAsia="標楷體"/>
          <w:spacing w:val="-5"/>
        </w:rPr>
        <w:t>the</w:t>
      </w:r>
    </w:p>
    <w:p w14:paraId="1D8AAA88" w14:textId="77777777" w:rsidR="005833E1" w:rsidRPr="006D3E9A" w:rsidRDefault="005833E1">
      <w:pPr>
        <w:spacing w:line="480" w:lineRule="auto"/>
        <w:jc w:val="both"/>
        <w:rPr>
          <w:rFonts w:eastAsia="標楷體"/>
        </w:rPr>
        <w:sectPr w:rsidR="005833E1" w:rsidRPr="006D3E9A">
          <w:headerReference w:type="even" r:id="rId99"/>
          <w:headerReference w:type="default" r:id="rId100"/>
          <w:pgSz w:w="11900" w:h="16840"/>
          <w:pgMar w:top="1080" w:right="460" w:bottom="280" w:left="460" w:header="862" w:footer="0" w:gutter="0"/>
          <w:pgNumType w:start="51"/>
          <w:cols w:space="720"/>
        </w:sectPr>
      </w:pPr>
    </w:p>
    <w:p w14:paraId="6BBCEA70" w14:textId="77777777" w:rsidR="005833E1" w:rsidRPr="006D3E9A" w:rsidRDefault="005833E1">
      <w:pPr>
        <w:pStyle w:val="a3"/>
        <w:spacing w:before="80"/>
        <w:rPr>
          <w:rFonts w:eastAsia="標楷體"/>
        </w:rPr>
      </w:pPr>
    </w:p>
    <w:p w14:paraId="497AAC05" w14:textId="1AC7D46A" w:rsidR="005833E1" w:rsidRPr="006D3E9A" w:rsidRDefault="00000000">
      <w:pPr>
        <w:pStyle w:val="a3"/>
        <w:spacing w:line="480" w:lineRule="auto"/>
        <w:ind w:left="1335" w:right="1127"/>
        <w:rPr>
          <w:rFonts w:eastAsia="標楷體"/>
        </w:rPr>
      </w:pPr>
      <w:r w:rsidRPr="006D3E9A">
        <w:rPr>
          <w:rFonts w:eastAsia="標楷體"/>
        </w:rPr>
        <w:t>machine</w:t>
      </w:r>
      <w:r w:rsidRPr="006D3E9A">
        <w:rPr>
          <w:rFonts w:eastAsia="標楷體"/>
          <w:spacing w:val="29"/>
        </w:rPr>
        <w:t xml:space="preserve"> </w:t>
      </w:r>
      <w:r w:rsidRPr="006D3E9A">
        <w:rPr>
          <w:rFonts w:eastAsia="標楷體"/>
        </w:rPr>
        <w:t>is</w:t>
      </w:r>
      <w:r w:rsidRPr="006D3E9A">
        <w:rPr>
          <w:rFonts w:eastAsia="標楷體"/>
          <w:spacing w:val="28"/>
        </w:rPr>
        <w:t xml:space="preserve"> </w:t>
      </w:r>
      <w:r w:rsidRPr="006D3E9A">
        <w:rPr>
          <w:rFonts w:eastAsia="標楷體"/>
        </w:rPr>
        <w:t>in</w:t>
      </w:r>
      <w:r w:rsidRPr="006D3E9A">
        <w:rPr>
          <w:rFonts w:eastAsia="標楷體"/>
          <w:spacing w:val="29"/>
        </w:rPr>
        <w:t xml:space="preserve"> </w:t>
      </w:r>
      <w:r w:rsidRPr="006D3E9A">
        <w:rPr>
          <w:rFonts w:eastAsia="標楷體"/>
        </w:rPr>
        <w:t>charge</w:t>
      </w:r>
      <w:r w:rsidRPr="006D3E9A">
        <w:rPr>
          <w:rFonts w:eastAsia="標楷體"/>
          <w:spacing w:val="28"/>
        </w:rPr>
        <w:t xml:space="preserve"> </w:t>
      </w:r>
      <w:r w:rsidRPr="006D3E9A">
        <w:rPr>
          <w:rFonts w:eastAsia="標楷體"/>
        </w:rPr>
        <w:t>of</w:t>
      </w:r>
      <w:r w:rsidRPr="006D3E9A">
        <w:rPr>
          <w:rFonts w:eastAsia="標楷體"/>
          <w:spacing w:val="29"/>
        </w:rPr>
        <w:t xml:space="preserve"> </w:t>
      </w:r>
      <w:r w:rsidRPr="006D3E9A">
        <w:rPr>
          <w:rFonts w:eastAsia="標楷體"/>
        </w:rPr>
        <w:t>making</w:t>
      </w:r>
      <w:r w:rsidRPr="006D3E9A">
        <w:rPr>
          <w:rFonts w:eastAsia="標楷體"/>
          <w:spacing w:val="28"/>
        </w:rPr>
        <w:t xml:space="preserve"> </w:t>
      </w:r>
      <w:r w:rsidRPr="006D3E9A">
        <w:rPr>
          <w:rFonts w:eastAsia="標楷體"/>
        </w:rPr>
        <w:t>human’s</w:t>
      </w:r>
      <w:r w:rsidRPr="006D3E9A">
        <w:rPr>
          <w:rFonts w:eastAsia="標楷體"/>
          <w:spacing w:val="29"/>
        </w:rPr>
        <w:t xml:space="preserve"> </w:t>
      </w:r>
      <w:r w:rsidRPr="006D3E9A">
        <w:rPr>
          <w:rFonts w:eastAsia="標楷體"/>
        </w:rPr>
        <w:t>life</w:t>
      </w:r>
      <w:r w:rsidRPr="006D3E9A">
        <w:rPr>
          <w:rFonts w:eastAsia="標楷體"/>
          <w:spacing w:val="29"/>
        </w:rPr>
        <w:t xml:space="preserve"> </w:t>
      </w:r>
      <w:r w:rsidRPr="006D3E9A">
        <w:rPr>
          <w:rFonts w:eastAsia="標楷體"/>
        </w:rPr>
        <w:t>easier</w:t>
      </w:r>
      <w:r w:rsidRPr="006D3E9A">
        <w:rPr>
          <w:rFonts w:eastAsia="標楷體"/>
          <w:spacing w:val="28"/>
        </w:rPr>
        <w:t xml:space="preserve"> </w:t>
      </w:r>
      <w:r w:rsidRPr="006D3E9A">
        <w:rPr>
          <w:rFonts w:eastAsia="標楷體"/>
        </w:rPr>
        <w:t>by</w:t>
      </w:r>
      <w:r w:rsidRPr="006D3E9A">
        <w:rPr>
          <w:rFonts w:eastAsia="標楷體"/>
          <w:spacing w:val="29"/>
        </w:rPr>
        <w:t xml:space="preserve"> </w:t>
      </w:r>
      <w:r w:rsidRPr="006D3E9A">
        <w:rPr>
          <w:rFonts w:eastAsia="標楷體"/>
        </w:rPr>
        <w:t>monitoring</w:t>
      </w:r>
      <w:r w:rsidRPr="006D3E9A">
        <w:rPr>
          <w:rFonts w:eastAsia="標楷體"/>
          <w:spacing w:val="28"/>
        </w:rPr>
        <w:t xml:space="preserve"> </w:t>
      </w:r>
      <w:r w:rsidRPr="006D3E9A">
        <w:rPr>
          <w:rFonts w:eastAsia="標楷體"/>
        </w:rPr>
        <w:t>the</w:t>
      </w:r>
      <w:r w:rsidRPr="006D3E9A">
        <w:rPr>
          <w:rFonts w:eastAsia="標楷體"/>
          <w:spacing w:val="29"/>
        </w:rPr>
        <w:t xml:space="preserve"> </w:t>
      </w:r>
      <w:proofErr w:type="gramStart"/>
      <w:r w:rsidRPr="006D3E9A">
        <w:rPr>
          <w:rFonts w:eastAsia="標楷體"/>
        </w:rPr>
        <w:t>servers,</w:t>
      </w:r>
      <w:r w:rsidRPr="006D3E9A">
        <w:rPr>
          <w:rFonts w:eastAsia="標楷體"/>
          <w:spacing w:val="28"/>
        </w:rPr>
        <w:t xml:space="preserve"> </w:t>
      </w:r>
      <w:r w:rsidRPr="006D3E9A">
        <w:rPr>
          <w:rFonts w:eastAsia="標楷體"/>
        </w:rPr>
        <w:t>and</w:t>
      </w:r>
      <w:proofErr w:type="gramEnd"/>
      <w:r w:rsidRPr="006D3E9A">
        <w:rPr>
          <w:rFonts w:eastAsia="標楷體"/>
        </w:rPr>
        <w:t xml:space="preserve"> sending alerts and scale up in case of emergency.</w:t>
      </w:r>
    </w:p>
    <w:p w14:paraId="022613DC" w14:textId="2B9CD676" w:rsidR="005833E1" w:rsidRPr="006D3E9A" w:rsidRDefault="005833E1">
      <w:pPr>
        <w:pStyle w:val="a3"/>
        <w:rPr>
          <w:rFonts w:eastAsia="標楷體"/>
        </w:rPr>
      </w:pPr>
    </w:p>
    <w:p w14:paraId="09D4A2CF" w14:textId="0CC6B481" w:rsidR="005833E1" w:rsidRPr="006D3E9A" w:rsidRDefault="005833E1">
      <w:pPr>
        <w:pStyle w:val="a3"/>
        <w:rPr>
          <w:rFonts w:eastAsia="標楷體"/>
        </w:rPr>
      </w:pPr>
    </w:p>
    <w:p w14:paraId="3D76A868" w14:textId="6BB05A97" w:rsidR="005833E1" w:rsidRPr="006D3E9A" w:rsidRDefault="00000000">
      <w:pPr>
        <w:pStyle w:val="a3"/>
        <w:ind w:left="2055" w:firstLine="105"/>
        <w:rPr>
          <w:rFonts w:eastAsia="標楷體"/>
        </w:rPr>
        <w:pPrChange w:id="588" w:author="190498 lily" w:date="2023-11-22T19:54:00Z">
          <w:pPr>
            <w:pStyle w:val="a3"/>
            <w:ind w:left="1335"/>
          </w:pPr>
        </w:pPrChange>
      </w:pPr>
      <w:r w:rsidRPr="006D3E9A">
        <w:rPr>
          <w:rFonts w:eastAsia="標楷體"/>
        </w:rPr>
        <w:t>Table</w:t>
      </w:r>
      <w:r w:rsidRPr="006D3E9A">
        <w:rPr>
          <w:rFonts w:eastAsia="標楷體"/>
          <w:spacing w:val="-5"/>
        </w:rPr>
        <w:t xml:space="preserve"> </w:t>
      </w:r>
      <w:r w:rsidRPr="006D3E9A">
        <w:rPr>
          <w:rFonts w:eastAsia="標楷體"/>
        </w:rPr>
        <w:t>5</w:t>
      </w:r>
      <w:ins w:id="589" w:author="190498 lily" w:date="2023-11-22T19:47:00Z">
        <w:r w:rsidR="0068332C">
          <w:rPr>
            <w:rFonts w:eastAsia="標楷體"/>
          </w:rPr>
          <w:t>.1</w:t>
        </w:r>
      </w:ins>
      <w:del w:id="590" w:author="190498 lily" w:date="2023-11-22T19:47:00Z">
        <w:r w:rsidRPr="006D3E9A" w:rsidDel="0068332C">
          <w:rPr>
            <w:rFonts w:eastAsia="標楷體"/>
          </w:rPr>
          <w:delText>:</w:delText>
        </w:r>
      </w:del>
      <w:r w:rsidRPr="006D3E9A">
        <w:rPr>
          <w:rFonts w:eastAsia="標楷體"/>
          <w:spacing w:val="-2"/>
        </w:rPr>
        <w:t xml:space="preserve"> </w:t>
      </w:r>
      <w:r w:rsidRPr="0068332C">
        <w:rPr>
          <w:rFonts w:eastAsia="標楷體"/>
          <w:i/>
          <w:iCs/>
          <w:rPrChange w:id="591" w:author="190498 lily" w:date="2023-11-22T19:47:00Z">
            <w:rPr>
              <w:rFonts w:eastAsia="標楷體"/>
            </w:rPr>
          </w:rPrChange>
        </w:rPr>
        <w:t>Responsibility</w:t>
      </w:r>
      <w:r w:rsidRPr="0068332C">
        <w:rPr>
          <w:rFonts w:eastAsia="標楷體"/>
          <w:i/>
          <w:iCs/>
          <w:spacing w:val="-3"/>
          <w:rPrChange w:id="592" w:author="190498 lily" w:date="2023-11-22T19:47:00Z">
            <w:rPr>
              <w:rFonts w:eastAsia="標楷體"/>
              <w:spacing w:val="-3"/>
            </w:rPr>
          </w:rPrChange>
        </w:rPr>
        <w:t xml:space="preserve"> </w:t>
      </w:r>
      <w:r w:rsidRPr="0068332C">
        <w:rPr>
          <w:rFonts w:eastAsia="標楷體"/>
          <w:i/>
          <w:iCs/>
          <w:rPrChange w:id="593" w:author="190498 lily" w:date="2023-11-22T19:47:00Z">
            <w:rPr>
              <w:rFonts w:eastAsia="標楷體"/>
            </w:rPr>
          </w:rPrChange>
        </w:rPr>
        <w:t>Determination</w:t>
      </w:r>
      <w:r w:rsidRPr="0068332C">
        <w:rPr>
          <w:rFonts w:eastAsia="標楷體"/>
          <w:i/>
          <w:iCs/>
          <w:spacing w:val="-2"/>
          <w:rPrChange w:id="594" w:author="190498 lily" w:date="2023-11-22T19:47:00Z">
            <w:rPr>
              <w:rFonts w:eastAsia="標楷體"/>
              <w:spacing w:val="-2"/>
            </w:rPr>
          </w:rPrChange>
        </w:rPr>
        <w:t xml:space="preserve"> </w:t>
      </w:r>
      <w:r w:rsidRPr="0068332C">
        <w:rPr>
          <w:rFonts w:eastAsia="標楷體"/>
          <w:i/>
          <w:iCs/>
          <w:rPrChange w:id="595" w:author="190498 lily" w:date="2023-11-22T19:47:00Z">
            <w:rPr>
              <w:rFonts w:eastAsia="標楷體"/>
            </w:rPr>
          </w:rPrChange>
        </w:rPr>
        <w:t>between</w:t>
      </w:r>
      <w:r w:rsidRPr="0068332C">
        <w:rPr>
          <w:rFonts w:eastAsia="標楷體"/>
          <w:i/>
          <w:iCs/>
          <w:spacing w:val="-3"/>
          <w:rPrChange w:id="596" w:author="190498 lily" w:date="2023-11-22T19:47:00Z">
            <w:rPr>
              <w:rFonts w:eastAsia="標楷體"/>
              <w:spacing w:val="-3"/>
            </w:rPr>
          </w:rPrChange>
        </w:rPr>
        <w:t xml:space="preserve"> </w:t>
      </w:r>
      <w:r w:rsidRPr="0068332C">
        <w:rPr>
          <w:rFonts w:eastAsia="標楷體"/>
          <w:i/>
          <w:iCs/>
          <w:rPrChange w:id="597" w:author="190498 lily" w:date="2023-11-22T19:47:00Z">
            <w:rPr>
              <w:rFonts w:eastAsia="標楷體"/>
            </w:rPr>
          </w:rPrChange>
        </w:rPr>
        <w:t>Human</w:t>
      </w:r>
      <w:r w:rsidRPr="0068332C">
        <w:rPr>
          <w:rFonts w:eastAsia="標楷體"/>
          <w:i/>
          <w:iCs/>
          <w:spacing w:val="-2"/>
          <w:rPrChange w:id="598" w:author="190498 lily" w:date="2023-11-22T19:47:00Z">
            <w:rPr>
              <w:rFonts w:eastAsia="標楷體"/>
              <w:spacing w:val="-2"/>
            </w:rPr>
          </w:rPrChange>
        </w:rPr>
        <w:t xml:space="preserve"> </w:t>
      </w:r>
      <w:r w:rsidRPr="0068332C">
        <w:rPr>
          <w:rFonts w:eastAsia="標楷體"/>
          <w:i/>
          <w:iCs/>
          <w:rPrChange w:id="599" w:author="190498 lily" w:date="2023-11-22T19:47:00Z">
            <w:rPr>
              <w:rFonts w:eastAsia="標楷體"/>
            </w:rPr>
          </w:rPrChange>
        </w:rPr>
        <w:t>and</w:t>
      </w:r>
      <w:r w:rsidRPr="0068332C">
        <w:rPr>
          <w:rFonts w:eastAsia="標楷體"/>
          <w:i/>
          <w:iCs/>
          <w:spacing w:val="-2"/>
          <w:rPrChange w:id="600" w:author="190498 lily" w:date="2023-11-22T19:47:00Z">
            <w:rPr>
              <w:rFonts w:eastAsia="標楷體"/>
              <w:spacing w:val="-2"/>
            </w:rPr>
          </w:rPrChange>
        </w:rPr>
        <w:t xml:space="preserve"> </w:t>
      </w:r>
      <w:commentRangeStart w:id="601"/>
      <w:r w:rsidRPr="0068332C">
        <w:rPr>
          <w:rFonts w:eastAsia="標楷體"/>
          <w:i/>
          <w:iCs/>
          <w:spacing w:val="-2"/>
          <w:rPrChange w:id="602" w:author="190498 lily" w:date="2023-11-22T19:47:00Z">
            <w:rPr>
              <w:rFonts w:eastAsia="標楷體"/>
              <w:spacing w:val="-2"/>
            </w:rPr>
          </w:rPrChange>
        </w:rPr>
        <w:t>Machine</w:t>
      </w:r>
      <w:commentRangeEnd w:id="601"/>
      <w:r w:rsidR="0068332C">
        <w:rPr>
          <w:rStyle w:val="a6"/>
        </w:rPr>
        <w:commentReference w:id="601"/>
      </w:r>
    </w:p>
    <w:p w14:paraId="0C277A03" w14:textId="5A150EA6" w:rsidR="005833E1" w:rsidRPr="006D3E9A" w:rsidRDefault="005833E1">
      <w:pPr>
        <w:pStyle w:val="a3"/>
        <w:spacing w:before="45"/>
        <w:rPr>
          <w:rFonts w:eastAsia="標楷體"/>
          <w:sz w:val="20"/>
        </w:rPr>
      </w:pPr>
    </w:p>
    <w:tbl>
      <w:tblPr>
        <w:tblStyle w:val="TableNormal"/>
        <w:tblW w:w="0" w:type="auto"/>
        <w:tblInd w:w="172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Change w:id="603" w:author="190498 lily" w:date="2023-11-22T19:48:00Z">
          <w:tblPr>
            <w:tblStyle w:val="TableNormal"/>
            <w:tblW w:w="0" w:type="auto"/>
            <w:tblInd w:w="138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PrChange>
      </w:tblPr>
      <w:tblGrid>
        <w:gridCol w:w="4734"/>
        <w:gridCol w:w="1704"/>
        <w:gridCol w:w="1416"/>
        <w:tblGridChange w:id="604">
          <w:tblGrid>
            <w:gridCol w:w="5078"/>
            <w:gridCol w:w="1704"/>
            <w:gridCol w:w="1416"/>
          </w:tblGrid>
        </w:tblGridChange>
      </w:tblGrid>
      <w:tr w:rsidR="005833E1" w:rsidRPr="006D3E9A" w14:paraId="5E88FA9B" w14:textId="77777777" w:rsidTr="0068332C">
        <w:trPr>
          <w:trHeight w:val="1035"/>
          <w:trPrChange w:id="605" w:author="190498 lily" w:date="2023-11-22T19:48:00Z">
            <w:trPr>
              <w:trHeight w:val="1035"/>
            </w:trPr>
          </w:trPrChange>
        </w:trPr>
        <w:tc>
          <w:tcPr>
            <w:tcW w:w="4734" w:type="dxa"/>
            <w:tcBorders>
              <w:bottom w:val="single" w:sz="6" w:space="0" w:color="000000"/>
              <w:right w:val="single" w:sz="6" w:space="0" w:color="000000"/>
              <w:tl2br w:val="single" w:sz="4" w:space="0" w:color="auto"/>
            </w:tcBorders>
            <w:tcPrChange w:id="606" w:author="190498 lily" w:date="2023-11-22T19:48:00Z">
              <w:tcPr>
                <w:tcW w:w="5078" w:type="dxa"/>
                <w:tcBorders>
                  <w:bottom w:val="single" w:sz="6" w:space="0" w:color="000000"/>
                  <w:right w:val="single" w:sz="6" w:space="0" w:color="000000"/>
                </w:tcBorders>
              </w:tcPr>
            </w:tcPrChange>
          </w:tcPr>
          <w:p w14:paraId="183B3F8F" w14:textId="5D4C9509" w:rsidR="0068332C" w:rsidRDefault="0068332C">
            <w:pPr>
              <w:pStyle w:val="TableParagraph"/>
              <w:spacing w:before="0"/>
              <w:jc w:val="left"/>
              <w:rPr>
                <w:ins w:id="607" w:author="190498 lily" w:date="2023-11-22T19:51:00Z"/>
                <w:rFonts w:eastAsia="標楷體"/>
              </w:rPr>
            </w:pPr>
          </w:p>
          <w:p w14:paraId="7F6348C6" w14:textId="15D80988" w:rsidR="0068332C" w:rsidRDefault="0068332C">
            <w:pPr>
              <w:pStyle w:val="TableParagraph"/>
              <w:spacing w:before="0"/>
              <w:ind w:firstLineChars="1700" w:firstLine="3740"/>
              <w:jc w:val="left"/>
              <w:rPr>
                <w:ins w:id="608" w:author="190498 lily" w:date="2023-11-22T19:51:00Z"/>
                <w:rFonts w:eastAsia="標楷體"/>
                <w:lang w:eastAsia="zh-TW"/>
              </w:rPr>
              <w:pPrChange w:id="609" w:author="190498 lily" w:date="2023-11-22T19:52:00Z">
                <w:pPr>
                  <w:pStyle w:val="TableParagraph"/>
                  <w:spacing w:before="0"/>
                  <w:jc w:val="left"/>
                </w:pPr>
              </w:pPrChange>
            </w:pPr>
            <w:ins w:id="610" w:author="190498 lily" w:date="2023-11-22T19:52:00Z">
              <w:r>
                <w:rPr>
                  <w:rFonts w:eastAsia="標楷體"/>
                  <w:lang w:eastAsia="zh-TW"/>
                </w:rPr>
                <w:t>Label</w:t>
              </w:r>
            </w:ins>
          </w:p>
          <w:p w14:paraId="31ADDF9F" w14:textId="77777777" w:rsidR="0068332C" w:rsidRDefault="0068332C">
            <w:pPr>
              <w:pStyle w:val="TableParagraph"/>
              <w:spacing w:before="0"/>
              <w:jc w:val="left"/>
              <w:rPr>
                <w:ins w:id="611" w:author="190498 lily" w:date="2023-11-22T19:51:00Z"/>
                <w:rFonts w:eastAsia="標楷體"/>
              </w:rPr>
            </w:pPr>
          </w:p>
          <w:p w14:paraId="56F57D18" w14:textId="77777777" w:rsidR="005833E1" w:rsidRDefault="0068332C">
            <w:pPr>
              <w:pStyle w:val="TableParagraph"/>
              <w:spacing w:before="0"/>
              <w:ind w:firstLineChars="400" w:firstLine="880"/>
              <w:jc w:val="left"/>
              <w:rPr>
                <w:ins w:id="612" w:author="190498 lily" w:date="2023-11-22T19:52:00Z"/>
                <w:rFonts w:eastAsia="標楷體"/>
              </w:rPr>
              <w:pPrChange w:id="613" w:author="190498 lily" w:date="2023-11-22T19:52:00Z">
                <w:pPr>
                  <w:pStyle w:val="TableParagraph"/>
                  <w:spacing w:before="0"/>
                  <w:ind w:firstLineChars="600" w:firstLine="1320"/>
                  <w:jc w:val="left"/>
                </w:pPr>
              </w:pPrChange>
            </w:pPr>
            <w:ins w:id="614" w:author="190498 lily" w:date="2023-11-22T19:51:00Z">
              <w:r w:rsidRPr="0068332C">
                <w:rPr>
                  <w:rFonts w:eastAsia="標楷體"/>
                  <w:rPrChange w:id="615" w:author="190498 lily" w:date="2023-11-22T19:51:00Z">
                    <w:rPr>
                      <w:rFonts w:eastAsia="標楷體"/>
                      <w:i/>
                      <w:iCs/>
                    </w:rPr>
                  </w:rPrChange>
                </w:rPr>
                <w:t>Responsibility</w:t>
              </w:r>
            </w:ins>
          </w:p>
          <w:p w14:paraId="61808048" w14:textId="3B7C7C00" w:rsidR="0068332C" w:rsidRPr="0068332C" w:rsidRDefault="0068332C">
            <w:pPr>
              <w:pStyle w:val="TableParagraph"/>
              <w:spacing w:before="0"/>
              <w:ind w:firstLineChars="600" w:firstLine="1320"/>
              <w:jc w:val="left"/>
              <w:rPr>
                <w:rFonts w:eastAsia="標楷體"/>
                <w:lang w:eastAsia="zh-TW"/>
              </w:rPr>
              <w:pPrChange w:id="616" w:author="190498 lily" w:date="2023-11-22T19:52:00Z">
                <w:pPr>
                  <w:pStyle w:val="TableParagraph"/>
                  <w:spacing w:before="0"/>
                  <w:jc w:val="left"/>
                </w:pPr>
              </w:pPrChange>
            </w:pPr>
          </w:p>
        </w:tc>
        <w:tc>
          <w:tcPr>
            <w:tcW w:w="1704" w:type="dxa"/>
            <w:tcBorders>
              <w:left w:val="single" w:sz="6" w:space="0" w:color="000000"/>
              <w:bottom w:val="single" w:sz="6" w:space="0" w:color="000000"/>
              <w:right w:val="single" w:sz="6" w:space="0" w:color="000000"/>
            </w:tcBorders>
            <w:tcPrChange w:id="617" w:author="190498 lily" w:date="2023-11-22T19:48:00Z">
              <w:tcPr>
                <w:tcW w:w="1704" w:type="dxa"/>
                <w:tcBorders>
                  <w:left w:val="single" w:sz="6" w:space="0" w:color="000000"/>
                  <w:bottom w:val="single" w:sz="6" w:space="0" w:color="000000"/>
                  <w:right w:val="single" w:sz="6" w:space="0" w:color="000000"/>
                </w:tcBorders>
              </w:tcPr>
            </w:tcPrChange>
          </w:tcPr>
          <w:p w14:paraId="19C63708" w14:textId="3867390C" w:rsidR="005833E1" w:rsidRPr="006D3E9A" w:rsidRDefault="005833E1">
            <w:pPr>
              <w:pStyle w:val="TableParagraph"/>
              <w:spacing w:before="108"/>
              <w:jc w:val="left"/>
              <w:rPr>
                <w:rFonts w:eastAsia="標楷體"/>
                <w:sz w:val="24"/>
              </w:rPr>
            </w:pPr>
          </w:p>
          <w:p w14:paraId="6439DE75" w14:textId="77777777" w:rsidR="005833E1" w:rsidRPr="006D3E9A" w:rsidRDefault="00000000">
            <w:pPr>
              <w:pStyle w:val="TableParagraph"/>
              <w:spacing w:before="0"/>
              <w:ind w:left="51"/>
              <w:jc w:val="center"/>
              <w:rPr>
                <w:rFonts w:eastAsia="標楷體"/>
                <w:b/>
                <w:sz w:val="24"/>
              </w:rPr>
            </w:pPr>
            <w:r w:rsidRPr="006D3E9A">
              <w:rPr>
                <w:rFonts w:eastAsia="標楷體"/>
                <w:b/>
                <w:spacing w:val="-2"/>
                <w:sz w:val="24"/>
              </w:rPr>
              <w:t>Human</w:t>
            </w:r>
          </w:p>
        </w:tc>
        <w:tc>
          <w:tcPr>
            <w:tcW w:w="1416" w:type="dxa"/>
            <w:tcBorders>
              <w:left w:val="single" w:sz="6" w:space="0" w:color="000000"/>
              <w:bottom w:val="single" w:sz="6" w:space="0" w:color="000000"/>
            </w:tcBorders>
            <w:tcPrChange w:id="618" w:author="190498 lily" w:date="2023-11-22T19:48:00Z">
              <w:tcPr>
                <w:tcW w:w="1416" w:type="dxa"/>
                <w:tcBorders>
                  <w:left w:val="single" w:sz="6" w:space="0" w:color="000000"/>
                  <w:bottom w:val="single" w:sz="6" w:space="0" w:color="000000"/>
                </w:tcBorders>
              </w:tcPr>
            </w:tcPrChange>
          </w:tcPr>
          <w:p w14:paraId="1B182352" w14:textId="77777777" w:rsidR="005833E1" w:rsidRPr="006D3E9A" w:rsidRDefault="005833E1">
            <w:pPr>
              <w:pStyle w:val="TableParagraph"/>
              <w:spacing w:before="108"/>
              <w:jc w:val="left"/>
              <w:rPr>
                <w:rFonts w:eastAsia="標楷體"/>
                <w:sz w:val="24"/>
              </w:rPr>
            </w:pPr>
          </w:p>
          <w:p w14:paraId="080FBB16" w14:textId="77777777" w:rsidR="005833E1" w:rsidRPr="006D3E9A" w:rsidRDefault="00000000">
            <w:pPr>
              <w:pStyle w:val="TableParagraph"/>
              <w:spacing w:before="0"/>
              <w:ind w:left="62"/>
              <w:jc w:val="center"/>
              <w:rPr>
                <w:rFonts w:eastAsia="標楷體"/>
                <w:b/>
                <w:sz w:val="24"/>
              </w:rPr>
            </w:pPr>
            <w:r w:rsidRPr="006D3E9A">
              <w:rPr>
                <w:rFonts w:eastAsia="標楷體"/>
                <w:b/>
                <w:spacing w:val="-2"/>
                <w:sz w:val="24"/>
              </w:rPr>
              <w:t>Machine</w:t>
            </w:r>
          </w:p>
        </w:tc>
      </w:tr>
      <w:tr w:rsidR="005833E1" w:rsidRPr="006D3E9A" w14:paraId="62D99071" w14:textId="77777777" w:rsidTr="0068332C">
        <w:trPr>
          <w:trHeight w:val="359"/>
          <w:trPrChange w:id="619"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20" w:author="190498 lily" w:date="2023-11-22T19:48:00Z">
              <w:tcPr>
                <w:tcW w:w="5078" w:type="dxa"/>
                <w:tcBorders>
                  <w:top w:val="single" w:sz="6" w:space="0" w:color="000000"/>
                  <w:bottom w:val="single" w:sz="6" w:space="0" w:color="000000"/>
                  <w:right w:val="single" w:sz="6" w:space="0" w:color="000000"/>
                </w:tcBorders>
              </w:tcPr>
            </w:tcPrChange>
          </w:tcPr>
          <w:p w14:paraId="4802EE51" w14:textId="6EEA295E"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2"/>
                <w:sz w:val="24"/>
              </w:rPr>
              <w:t xml:space="preserve"> </w:t>
            </w:r>
            <w:r w:rsidRPr="006D3E9A">
              <w:rPr>
                <w:rFonts w:eastAsia="標楷體"/>
                <w:sz w:val="24"/>
              </w:rPr>
              <w:t>Original</w:t>
            </w:r>
            <w:r w:rsidRPr="006D3E9A">
              <w:rPr>
                <w:rFonts w:eastAsia="標楷體"/>
                <w:spacing w:val="-2"/>
                <w:sz w:val="24"/>
              </w:rPr>
              <w:t xml:space="preserve"> </w:t>
            </w:r>
            <w:r w:rsidRPr="006D3E9A">
              <w:rPr>
                <w:rFonts w:eastAsia="標楷體"/>
                <w:sz w:val="24"/>
              </w:rPr>
              <w:t>Server</w:t>
            </w:r>
            <w:r w:rsidRPr="006D3E9A">
              <w:rPr>
                <w:rFonts w:eastAsia="標楷體"/>
                <w:spacing w:val="-2"/>
                <w:sz w:val="24"/>
              </w:rPr>
              <w:t xml:space="preserve"> </w:t>
            </w:r>
            <w:r w:rsidRPr="006D3E9A">
              <w:rPr>
                <w:rFonts w:eastAsia="標楷體"/>
                <w:spacing w:val="-4"/>
                <w:sz w:val="24"/>
              </w:rPr>
              <w:t>Farms</w:t>
            </w:r>
          </w:p>
        </w:tc>
        <w:tc>
          <w:tcPr>
            <w:tcW w:w="1704" w:type="dxa"/>
            <w:tcBorders>
              <w:top w:val="single" w:sz="6" w:space="0" w:color="000000"/>
              <w:left w:val="single" w:sz="6" w:space="0" w:color="000000"/>
              <w:bottom w:val="single" w:sz="6" w:space="0" w:color="000000"/>
              <w:right w:val="single" w:sz="6" w:space="0" w:color="000000"/>
            </w:tcBorders>
            <w:tcPrChange w:id="621"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37D6362" w14:textId="60C97516"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22" w:author="190498 lily" w:date="2023-11-22T19:48:00Z">
              <w:tcPr>
                <w:tcW w:w="1416" w:type="dxa"/>
                <w:tcBorders>
                  <w:top w:val="single" w:sz="6" w:space="0" w:color="000000"/>
                  <w:left w:val="single" w:sz="6" w:space="0" w:color="000000"/>
                  <w:bottom w:val="single" w:sz="6" w:space="0" w:color="000000"/>
                </w:tcBorders>
              </w:tcPr>
            </w:tcPrChange>
          </w:tcPr>
          <w:p w14:paraId="6C5A64CA" w14:textId="77777777" w:rsidR="005833E1" w:rsidRPr="006D3E9A" w:rsidRDefault="005833E1">
            <w:pPr>
              <w:pStyle w:val="TableParagraph"/>
              <w:spacing w:before="0"/>
              <w:jc w:val="left"/>
              <w:rPr>
                <w:rFonts w:eastAsia="標楷體"/>
              </w:rPr>
            </w:pPr>
          </w:p>
        </w:tc>
      </w:tr>
      <w:tr w:rsidR="005833E1" w:rsidRPr="006D3E9A" w14:paraId="492BB958" w14:textId="77777777" w:rsidTr="0068332C">
        <w:trPr>
          <w:trHeight w:val="359"/>
          <w:trPrChange w:id="623"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24" w:author="190498 lily" w:date="2023-11-22T19:48:00Z">
              <w:tcPr>
                <w:tcW w:w="5078" w:type="dxa"/>
                <w:tcBorders>
                  <w:top w:val="single" w:sz="6" w:space="0" w:color="000000"/>
                  <w:bottom w:val="single" w:sz="6" w:space="0" w:color="000000"/>
                  <w:right w:val="single" w:sz="6" w:space="0" w:color="000000"/>
                </w:tcBorders>
              </w:tcPr>
            </w:tcPrChange>
          </w:tcPr>
          <w:p w14:paraId="4F873104" w14:textId="7C1AB043" w:rsidR="005833E1" w:rsidRPr="006D3E9A" w:rsidRDefault="00000000">
            <w:pPr>
              <w:pStyle w:val="TableParagraph"/>
              <w:spacing w:before="44"/>
              <w:ind w:right="95"/>
              <w:rPr>
                <w:rFonts w:eastAsia="標楷體"/>
                <w:sz w:val="24"/>
              </w:rPr>
            </w:pPr>
            <w:r w:rsidRPr="006D3E9A">
              <w:rPr>
                <w:rFonts w:eastAsia="標楷體"/>
                <w:sz w:val="24"/>
              </w:rPr>
              <w:t>Add</w:t>
            </w:r>
            <w:r w:rsidRPr="006D3E9A">
              <w:rPr>
                <w:rFonts w:eastAsia="標楷體"/>
                <w:spacing w:val="-1"/>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 xml:space="preserve">Monitoring </w:t>
            </w:r>
            <w:r w:rsidRPr="006D3E9A">
              <w:rPr>
                <w:rFonts w:eastAsia="標楷體"/>
                <w:spacing w:val="-2"/>
                <w:sz w:val="24"/>
              </w:rPr>
              <w:t>Targets</w:t>
            </w:r>
          </w:p>
        </w:tc>
        <w:tc>
          <w:tcPr>
            <w:tcW w:w="1704" w:type="dxa"/>
            <w:tcBorders>
              <w:top w:val="single" w:sz="6" w:space="0" w:color="000000"/>
              <w:left w:val="single" w:sz="6" w:space="0" w:color="000000"/>
              <w:bottom w:val="single" w:sz="6" w:space="0" w:color="000000"/>
              <w:right w:val="single" w:sz="6" w:space="0" w:color="000000"/>
            </w:tcBorders>
            <w:tcPrChange w:id="625"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0704ADC"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26" w:author="190498 lily" w:date="2023-11-22T19:48:00Z">
              <w:tcPr>
                <w:tcW w:w="1416" w:type="dxa"/>
                <w:tcBorders>
                  <w:top w:val="single" w:sz="6" w:space="0" w:color="000000"/>
                  <w:left w:val="single" w:sz="6" w:space="0" w:color="000000"/>
                  <w:bottom w:val="single" w:sz="6" w:space="0" w:color="000000"/>
                </w:tcBorders>
              </w:tcPr>
            </w:tcPrChange>
          </w:tcPr>
          <w:p w14:paraId="3EF49CAF" w14:textId="77777777" w:rsidR="005833E1" w:rsidRPr="006D3E9A" w:rsidRDefault="005833E1">
            <w:pPr>
              <w:pStyle w:val="TableParagraph"/>
              <w:spacing w:before="0"/>
              <w:jc w:val="left"/>
              <w:rPr>
                <w:rFonts w:eastAsia="標楷體"/>
              </w:rPr>
            </w:pPr>
          </w:p>
        </w:tc>
      </w:tr>
      <w:tr w:rsidR="005833E1" w:rsidRPr="006D3E9A" w14:paraId="706B1558" w14:textId="77777777" w:rsidTr="0068332C">
        <w:trPr>
          <w:trHeight w:val="359"/>
          <w:trPrChange w:id="627"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28" w:author="190498 lily" w:date="2023-11-22T19:48:00Z">
              <w:tcPr>
                <w:tcW w:w="5078" w:type="dxa"/>
                <w:tcBorders>
                  <w:top w:val="single" w:sz="6" w:space="0" w:color="000000"/>
                  <w:bottom w:val="single" w:sz="6" w:space="0" w:color="000000"/>
                  <w:right w:val="single" w:sz="6" w:space="0" w:color="000000"/>
                </w:tcBorders>
              </w:tcPr>
            </w:tcPrChange>
          </w:tcPr>
          <w:p w14:paraId="2D7241A8" w14:textId="7F2C9808" w:rsidR="005833E1" w:rsidRPr="006D3E9A" w:rsidRDefault="0068332C">
            <w:pPr>
              <w:pStyle w:val="TableParagraph"/>
              <w:spacing w:before="44"/>
              <w:ind w:right="95"/>
              <w:rPr>
                <w:rFonts w:eastAsia="標楷體"/>
                <w:sz w:val="24"/>
              </w:rPr>
            </w:pPr>
            <w:r w:rsidRPr="006D3E9A">
              <w:rPr>
                <w:rFonts w:eastAsia="標楷體"/>
                <w:noProof/>
              </w:rPr>
              <w:drawing>
                <wp:anchor distT="0" distB="0" distL="0" distR="0" simplePos="0" relativeHeight="251664896" behindDoc="0" locked="0" layoutInCell="1" allowOverlap="1" wp14:anchorId="2E7D2584" wp14:editId="1B1BF966">
                  <wp:simplePos x="0" y="0"/>
                  <wp:positionH relativeFrom="page">
                    <wp:posOffset>-1184275</wp:posOffset>
                  </wp:positionH>
                  <wp:positionV relativeFrom="paragraph">
                    <wp:posOffset>-611075</wp:posOffset>
                  </wp:positionV>
                  <wp:extent cx="6837045" cy="6837045"/>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 cstate="print"/>
                          <a:stretch>
                            <a:fillRect/>
                          </a:stretch>
                        </pic:blipFill>
                        <pic:spPr>
                          <a:xfrm>
                            <a:off x="0" y="0"/>
                            <a:ext cx="6837045" cy="6837045"/>
                          </a:xfrm>
                          <a:prstGeom prst="rect">
                            <a:avLst/>
                          </a:prstGeom>
                        </pic:spPr>
                      </pic:pic>
                    </a:graphicData>
                  </a:graphic>
                </wp:anchor>
              </w:drawing>
            </w:r>
            <w:r w:rsidRPr="006D3E9A">
              <w:rPr>
                <w:rFonts w:eastAsia="標楷體"/>
                <w:sz w:val="24"/>
              </w:rPr>
              <w:t>Monitoring</w:t>
            </w:r>
            <w:r w:rsidRPr="006D3E9A">
              <w:rPr>
                <w:rFonts w:eastAsia="標楷體"/>
                <w:spacing w:val="-2"/>
                <w:sz w:val="24"/>
              </w:rPr>
              <w:t xml:space="preserve"> Servers</w:t>
            </w:r>
          </w:p>
        </w:tc>
        <w:tc>
          <w:tcPr>
            <w:tcW w:w="1704" w:type="dxa"/>
            <w:tcBorders>
              <w:top w:val="single" w:sz="6" w:space="0" w:color="000000"/>
              <w:left w:val="single" w:sz="6" w:space="0" w:color="000000"/>
              <w:bottom w:val="single" w:sz="6" w:space="0" w:color="000000"/>
              <w:right w:val="single" w:sz="6" w:space="0" w:color="000000"/>
            </w:tcBorders>
            <w:tcPrChange w:id="629"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34D97F6" w14:textId="3094C174"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630" w:author="190498 lily" w:date="2023-11-22T19:48:00Z">
              <w:tcPr>
                <w:tcW w:w="1416" w:type="dxa"/>
                <w:tcBorders>
                  <w:top w:val="single" w:sz="6" w:space="0" w:color="000000"/>
                  <w:left w:val="single" w:sz="6" w:space="0" w:color="000000"/>
                  <w:bottom w:val="single" w:sz="6" w:space="0" w:color="000000"/>
                </w:tcBorders>
              </w:tcPr>
            </w:tcPrChange>
          </w:tcPr>
          <w:p w14:paraId="22CB6840"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76CB4A5A" w14:textId="77777777" w:rsidTr="0068332C">
        <w:trPr>
          <w:trHeight w:val="359"/>
          <w:trPrChange w:id="631"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32" w:author="190498 lily" w:date="2023-11-22T19:48:00Z">
              <w:tcPr>
                <w:tcW w:w="5078" w:type="dxa"/>
                <w:tcBorders>
                  <w:top w:val="single" w:sz="6" w:space="0" w:color="000000"/>
                  <w:bottom w:val="single" w:sz="6" w:space="0" w:color="000000"/>
                  <w:right w:val="single" w:sz="6" w:space="0" w:color="000000"/>
                </w:tcBorders>
              </w:tcPr>
            </w:tcPrChange>
          </w:tcPr>
          <w:p w14:paraId="571ED6B7" w14:textId="4F8B1ECA"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1"/>
                <w:sz w:val="24"/>
              </w:rPr>
              <w:t xml:space="preserve"> </w:t>
            </w:r>
            <w:r w:rsidRPr="006D3E9A">
              <w:rPr>
                <w:rFonts w:eastAsia="標楷體"/>
                <w:sz w:val="24"/>
              </w:rPr>
              <w:t>SLOs</w:t>
            </w:r>
            <w:r w:rsidRPr="006D3E9A">
              <w:rPr>
                <w:rFonts w:eastAsia="標楷體"/>
                <w:spacing w:val="-1"/>
                <w:sz w:val="24"/>
              </w:rPr>
              <w:t xml:space="preserve"> </w:t>
            </w:r>
            <w:r w:rsidRPr="006D3E9A">
              <w:rPr>
                <w:rFonts w:eastAsia="標楷體"/>
                <w:sz w:val="24"/>
              </w:rPr>
              <w:t>Based</w:t>
            </w:r>
            <w:r w:rsidRPr="006D3E9A">
              <w:rPr>
                <w:rFonts w:eastAsia="標楷體"/>
                <w:spacing w:val="-1"/>
                <w:sz w:val="24"/>
              </w:rPr>
              <w:t xml:space="preserve"> </w:t>
            </w:r>
            <w:r w:rsidRPr="006D3E9A">
              <w:rPr>
                <w:rFonts w:eastAsia="標楷體"/>
                <w:sz w:val="24"/>
              </w:rPr>
              <w:t>on</w:t>
            </w:r>
            <w:r w:rsidRPr="006D3E9A">
              <w:rPr>
                <w:rFonts w:eastAsia="標楷體"/>
                <w:spacing w:val="-1"/>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Results</w:t>
            </w:r>
          </w:p>
        </w:tc>
        <w:tc>
          <w:tcPr>
            <w:tcW w:w="1704" w:type="dxa"/>
            <w:tcBorders>
              <w:top w:val="single" w:sz="6" w:space="0" w:color="000000"/>
              <w:left w:val="single" w:sz="6" w:space="0" w:color="000000"/>
              <w:bottom w:val="single" w:sz="6" w:space="0" w:color="000000"/>
              <w:right w:val="single" w:sz="6" w:space="0" w:color="000000"/>
            </w:tcBorders>
            <w:tcPrChange w:id="633"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55200D29"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34" w:author="190498 lily" w:date="2023-11-22T19:48:00Z">
              <w:tcPr>
                <w:tcW w:w="1416" w:type="dxa"/>
                <w:tcBorders>
                  <w:top w:val="single" w:sz="6" w:space="0" w:color="000000"/>
                  <w:left w:val="single" w:sz="6" w:space="0" w:color="000000"/>
                  <w:bottom w:val="single" w:sz="6" w:space="0" w:color="000000"/>
                </w:tcBorders>
              </w:tcPr>
            </w:tcPrChange>
          </w:tcPr>
          <w:p w14:paraId="49A5C033" w14:textId="77777777" w:rsidR="005833E1" w:rsidRPr="006D3E9A" w:rsidRDefault="005833E1">
            <w:pPr>
              <w:pStyle w:val="TableParagraph"/>
              <w:spacing w:before="0"/>
              <w:jc w:val="left"/>
              <w:rPr>
                <w:rFonts w:eastAsia="標楷體"/>
              </w:rPr>
            </w:pPr>
          </w:p>
        </w:tc>
      </w:tr>
      <w:tr w:rsidR="005833E1" w:rsidRPr="006D3E9A" w14:paraId="2E305A35" w14:textId="77777777" w:rsidTr="0068332C">
        <w:trPr>
          <w:trHeight w:val="364"/>
          <w:trPrChange w:id="635" w:author="190498 lily" w:date="2023-11-22T19:48:00Z">
            <w:trPr>
              <w:trHeight w:val="364"/>
            </w:trPr>
          </w:trPrChange>
        </w:trPr>
        <w:tc>
          <w:tcPr>
            <w:tcW w:w="4734" w:type="dxa"/>
            <w:tcBorders>
              <w:top w:val="single" w:sz="6" w:space="0" w:color="000000"/>
              <w:bottom w:val="single" w:sz="6" w:space="0" w:color="000000"/>
              <w:right w:val="single" w:sz="6" w:space="0" w:color="000000"/>
            </w:tcBorders>
            <w:tcPrChange w:id="636" w:author="190498 lily" w:date="2023-11-22T19:48:00Z">
              <w:tcPr>
                <w:tcW w:w="5078" w:type="dxa"/>
                <w:tcBorders>
                  <w:top w:val="single" w:sz="6" w:space="0" w:color="000000"/>
                  <w:bottom w:val="single" w:sz="6" w:space="0" w:color="000000"/>
                  <w:right w:val="single" w:sz="6" w:space="0" w:color="000000"/>
                </w:tcBorders>
              </w:tcPr>
            </w:tcPrChange>
          </w:tcPr>
          <w:p w14:paraId="6FF05920" w14:textId="77777777" w:rsidR="005833E1" w:rsidRPr="006D3E9A" w:rsidRDefault="00000000">
            <w:pPr>
              <w:pStyle w:val="TableParagraph"/>
              <w:spacing w:before="49"/>
              <w:ind w:right="95"/>
              <w:rPr>
                <w:rFonts w:eastAsia="標楷體"/>
                <w:sz w:val="24"/>
              </w:rPr>
            </w:pPr>
            <w:r w:rsidRPr="006D3E9A">
              <w:rPr>
                <w:rFonts w:eastAsia="標楷體"/>
                <w:sz w:val="24"/>
              </w:rPr>
              <w:t>Configure</w:t>
            </w:r>
            <w:r w:rsidRPr="006D3E9A">
              <w:rPr>
                <w:rFonts w:eastAsia="標楷體"/>
                <w:spacing w:val="-3"/>
                <w:sz w:val="24"/>
              </w:rPr>
              <w:t xml:space="preserve"> </w:t>
            </w:r>
            <w:r w:rsidRPr="006D3E9A">
              <w:rPr>
                <w:rFonts w:eastAsia="標楷體"/>
                <w:sz w:val="24"/>
              </w:rPr>
              <w:t>Alerts</w:t>
            </w:r>
            <w:r w:rsidRPr="006D3E9A">
              <w:rPr>
                <w:rFonts w:eastAsia="標楷體"/>
                <w:spacing w:val="-1"/>
                <w:sz w:val="24"/>
              </w:rPr>
              <w:t xml:space="preserve"> </w:t>
            </w:r>
            <w:r w:rsidRPr="006D3E9A">
              <w:rPr>
                <w:rFonts w:eastAsia="標楷體"/>
                <w:sz w:val="24"/>
              </w:rPr>
              <w:t>and</w:t>
            </w:r>
            <w:r w:rsidRPr="006D3E9A">
              <w:rPr>
                <w:rFonts w:eastAsia="標楷體"/>
                <w:spacing w:val="-2"/>
                <w:sz w:val="24"/>
              </w:rPr>
              <w:t xml:space="preserve"> </w:t>
            </w:r>
            <w:r w:rsidRPr="006D3E9A">
              <w:rPr>
                <w:rFonts w:eastAsia="標楷體"/>
                <w:sz w:val="24"/>
              </w:rPr>
              <w:t>Define</w:t>
            </w:r>
            <w:r w:rsidRPr="006D3E9A">
              <w:rPr>
                <w:rFonts w:eastAsia="標楷體"/>
                <w:spacing w:val="-2"/>
                <w:sz w:val="24"/>
              </w:rPr>
              <w:t xml:space="preserve"> Triggers</w:t>
            </w:r>
          </w:p>
        </w:tc>
        <w:tc>
          <w:tcPr>
            <w:tcW w:w="1704" w:type="dxa"/>
            <w:tcBorders>
              <w:top w:val="single" w:sz="6" w:space="0" w:color="000000"/>
              <w:left w:val="single" w:sz="6" w:space="0" w:color="000000"/>
              <w:bottom w:val="single" w:sz="6" w:space="0" w:color="000000"/>
              <w:right w:val="single" w:sz="6" w:space="0" w:color="000000"/>
            </w:tcBorders>
            <w:tcPrChange w:id="637"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2981955" w14:textId="77777777" w:rsidR="005833E1" w:rsidRPr="006D3E9A" w:rsidRDefault="00000000">
            <w:pPr>
              <w:pStyle w:val="TableParagraph"/>
              <w:spacing w:before="45"/>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38" w:author="190498 lily" w:date="2023-11-22T19:48:00Z">
              <w:tcPr>
                <w:tcW w:w="1416" w:type="dxa"/>
                <w:tcBorders>
                  <w:top w:val="single" w:sz="6" w:space="0" w:color="000000"/>
                  <w:left w:val="single" w:sz="6" w:space="0" w:color="000000"/>
                  <w:bottom w:val="single" w:sz="6" w:space="0" w:color="000000"/>
                </w:tcBorders>
              </w:tcPr>
            </w:tcPrChange>
          </w:tcPr>
          <w:p w14:paraId="5010C3B2" w14:textId="77777777" w:rsidR="005833E1" w:rsidRPr="006D3E9A" w:rsidRDefault="005833E1">
            <w:pPr>
              <w:pStyle w:val="TableParagraph"/>
              <w:spacing w:before="0"/>
              <w:jc w:val="left"/>
              <w:rPr>
                <w:rFonts w:eastAsia="標楷體"/>
              </w:rPr>
            </w:pPr>
          </w:p>
        </w:tc>
      </w:tr>
      <w:tr w:rsidR="005833E1" w:rsidRPr="006D3E9A" w14:paraId="306A87C8" w14:textId="77777777" w:rsidTr="0068332C">
        <w:trPr>
          <w:trHeight w:val="359"/>
          <w:trPrChange w:id="639"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40" w:author="190498 lily" w:date="2023-11-22T19:48:00Z">
              <w:tcPr>
                <w:tcW w:w="5078" w:type="dxa"/>
                <w:tcBorders>
                  <w:top w:val="single" w:sz="6" w:space="0" w:color="000000"/>
                  <w:bottom w:val="single" w:sz="6" w:space="0" w:color="000000"/>
                  <w:right w:val="single" w:sz="6" w:space="0" w:color="000000"/>
                </w:tcBorders>
              </w:tcPr>
            </w:tcPrChange>
          </w:tcPr>
          <w:p w14:paraId="1001753B" w14:textId="5E62A14F" w:rsidR="005833E1" w:rsidRPr="006D3E9A" w:rsidRDefault="00000000">
            <w:pPr>
              <w:pStyle w:val="TableParagraph"/>
              <w:spacing w:before="44"/>
              <w:ind w:right="95"/>
              <w:rPr>
                <w:rFonts w:eastAsia="標楷體"/>
                <w:sz w:val="24"/>
              </w:rPr>
            </w:pPr>
            <w:r w:rsidRPr="006D3E9A">
              <w:rPr>
                <w:rFonts w:eastAsia="標楷體"/>
                <w:sz w:val="24"/>
              </w:rPr>
              <w:t>Send</w:t>
            </w:r>
            <w:r w:rsidRPr="006D3E9A">
              <w:rPr>
                <w:rFonts w:eastAsia="標楷體"/>
                <w:spacing w:val="-1"/>
                <w:sz w:val="24"/>
              </w:rPr>
              <w:t xml:space="preserve"> </w:t>
            </w:r>
            <w:r w:rsidRPr="006D3E9A">
              <w:rPr>
                <w:rFonts w:eastAsia="標楷體"/>
                <w:sz w:val="24"/>
              </w:rPr>
              <w:t>Alert</w:t>
            </w:r>
            <w:r w:rsidRPr="006D3E9A">
              <w:rPr>
                <w:rFonts w:eastAsia="標楷體"/>
                <w:spacing w:val="-2"/>
                <w:sz w:val="24"/>
              </w:rPr>
              <w:t xml:space="preserve"> </w:t>
            </w:r>
            <w:r w:rsidRPr="006D3E9A">
              <w:rPr>
                <w:rFonts w:eastAsia="標楷體"/>
                <w:sz w:val="24"/>
              </w:rPr>
              <w:t>Message</w:t>
            </w:r>
            <w:r w:rsidRPr="006D3E9A">
              <w:rPr>
                <w:rFonts w:eastAsia="標楷體"/>
                <w:spacing w:val="-2"/>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641"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22FB00F9" w14:textId="75291C8F"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642" w:author="190498 lily" w:date="2023-11-22T19:48:00Z">
              <w:tcPr>
                <w:tcW w:w="1416" w:type="dxa"/>
                <w:tcBorders>
                  <w:top w:val="single" w:sz="6" w:space="0" w:color="000000"/>
                  <w:left w:val="single" w:sz="6" w:space="0" w:color="000000"/>
                  <w:bottom w:val="single" w:sz="6" w:space="0" w:color="000000"/>
                </w:tcBorders>
              </w:tcPr>
            </w:tcPrChange>
          </w:tcPr>
          <w:p w14:paraId="12610E33"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3C0274" w14:textId="77777777" w:rsidTr="0068332C">
        <w:trPr>
          <w:trHeight w:val="359"/>
          <w:trPrChange w:id="643"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44" w:author="190498 lily" w:date="2023-11-22T19:48:00Z">
              <w:tcPr>
                <w:tcW w:w="5078" w:type="dxa"/>
                <w:tcBorders>
                  <w:top w:val="single" w:sz="6" w:space="0" w:color="000000"/>
                  <w:bottom w:val="single" w:sz="6" w:space="0" w:color="000000"/>
                  <w:right w:val="single" w:sz="6" w:space="0" w:color="000000"/>
                </w:tcBorders>
              </w:tcPr>
            </w:tcPrChange>
          </w:tcPr>
          <w:p w14:paraId="01E7C18D" w14:textId="6B4745E6"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2"/>
                <w:sz w:val="24"/>
              </w:rPr>
              <w:t xml:space="preserve"> </w:t>
            </w:r>
            <w:r w:rsidRPr="006D3E9A">
              <w:rPr>
                <w:rFonts w:eastAsia="標楷體"/>
                <w:sz w:val="24"/>
              </w:rPr>
              <w:t>up</w:t>
            </w:r>
            <w:r w:rsidRPr="006D3E9A">
              <w:rPr>
                <w:rFonts w:eastAsia="標楷體"/>
                <w:spacing w:val="-1"/>
                <w:sz w:val="24"/>
              </w:rPr>
              <w:t xml:space="preserve"> </w:t>
            </w:r>
            <w:r w:rsidRPr="006D3E9A">
              <w:rPr>
                <w:rFonts w:eastAsia="標楷體"/>
                <w:sz w:val="24"/>
              </w:rPr>
              <w:t>in 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645"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2F8F30C" w14:textId="77777777"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646" w:author="190498 lily" w:date="2023-11-22T19:48:00Z">
              <w:tcPr>
                <w:tcW w:w="1416" w:type="dxa"/>
                <w:tcBorders>
                  <w:top w:val="single" w:sz="6" w:space="0" w:color="000000"/>
                  <w:left w:val="single" w:sz="6" w:space="0" w:color="000000"/>
                  <w:bottom w:val="single" w:sz="6" w:space="0" w:color="000000"/>
                </w:tcBorders>
              </w:tcPr>
            </w:tcPrChange>
          </w:tcPr>
          <w:p w14:paraId="1390EF60" w14:textId="21AF39AB"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DADBDD" w14:textId="77777777" w:rsidTr="0068332C">
        <w:trPr>
          <w:trHeight w:val="359"/>
          <w:trPrChange w:id="647"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48" w:author="190498 lily" w:date="2023-11-22T19:48:00Z">
              <w:tcPr>
                <w:tcW w:w="5078" w:type="dxa"/>
                <w:tcBorders>
                  <w:top w:val="single" w:sz="6" w:space="0" w:color="000000"/>
                  <w:bottom w:val="single" w:sz="6" w:space="0" w:color="000000"/>
                  <w:right w:val="single" w:sz="6" w:space="0" w:color="000000"/>
                </w:tcBorders>
              </w:tcPr>
            </w:tcPrChange>
          </w:tcPr>
          <w:p w14:paraId="2B36E80B" w14:textId="4816FC32" w:rsidR="005833E1" w:rsidRPr="006D3E9A" w:rsidRDefault="00000000">
            <w:pPr>
              <w:pStyle w:val="TableParagraph"/>
              <w:spacing w:before="44"/>
              <w:ind w:right="95"/>
              <w:rPr>
                <w:rFonts w:eastAsia="標楷體"/>
                <w:sz w:val="24"/>
              </w:rPr>
            </w:pPr>
            <w:r w:rsidRPr="006D3E9A">
              <w:rPr>
                <w:rFonts w:eastAsia="標楷體"/>
                <w:spacing w:val="-2"/>
                <w:sz w:val="24"/>
              </w:rPr>
              <w:t>Evaluation</w:t>
            </w:r>
          </w:p>
        </w:tc>
        <w:tc>
          <w:tcPr>
            <w:tcW w:w="1704" w:type="dxa"/>
            <w:tcBorders>
              <w:top w:val="single" w:sz="6" w:space="0" w:color="000000"/>
              <w:left w:val="single" w:sz="6" w:space="0" w:color="000000"/>
              <w:bottom w:val="single" w:sz="6" w:space="0" w:color="000000"/>
              <w:right w:val="single" w:sz="6" w:space="0" w:color="000000"/>
            </w:tcBorders>
            <w:tcPrChange w:id="649"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470C7E8"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50" w:author="190498 lily" w:date="2023-11-22T19:48:00Z">
              <w:tcPr>
                <w:tcW w:w="1416" w:type="dxa"/>
                <w:tcBorders>
                  <w:top w:val="single" w:sz="6" w:space="0" w:color="000000"/>
                  <w:left w:val="single" w:sz="6" w:space="0" w:color="000000"/>
                  <w:bottom w:val="single" w:sz="6" w:space="0" w:color="000000"/>
                </w:tcBorders>
              </w:tcPr>
            </w:tcPrChange>
          </w:tcPr>
          <w:p w14:paraId="25B20E49" w14:textId="44E6017D" w:rsidR="005833E1" w:rsidRPr="006D3E9A" w:rsidRDefault="005833E1">
            <w:pPr>
              <w:pStyle w:val="TableParagraph"/>
              <w:spacing w:before="0"/>
              <w:jc w:val="left"/>
              <w:rPr>
                <w:rFonts w:eastAsia="標楷體"/>
              </w:rPr>
            </w:pPr>
          </w:p>
        </w:tc>
      </w:tr>
      <w:tr w:rsidR="005833E1" w:rsidRPr="006D3E9A" w14:paraId="091AE39E" w14:textId="77777777" w:rsidTr="0068332C">
        <w:trPr>
          <w:trHeight w:val="358"/>
          <w:trPrChange w:id="651" w:author="190498 lily" w:date="2023-11-22T19:48:00Z">
            <w:trPr>
              <w:trHeight w:val="358"/>
            </w:trPr>
          </w:trPrChange>
        </w:trPr>
        <w:tc>
          <w:tcPr>
            <w:tcW w:w="4734" w:type="dxa"/>
            <w:tcBorders>
              <w:top w:val="single" w:sz="6" w:space="0" w:color="000000"/>
              <w:right w:val="single" w:sz="6" w:space="0" w:color="000000"/>
            </w:tcBorders>
            <w:tcPrChange w:id="652" w:author="190498 lily" w:date="2023-11-22T19:48:00Z">
              <w:tcPr>
                <w:tcW w:w="5078" w:type="dxa"/>
                <w:tcBorders>
                  <w:top w:val="single" w:sz="6" w:space="0" w:color="000000"/>
                  <w:right w:val="single" w:sz="6" w:space="0" w:color="000000"/>
                </w:tcBorders>
              </w:tcPr>
            </w:tcPrChange>
          </w:tcPr>
          <w:p w14:paraId="793182DA" w14:textId="7E58F9A0"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5"/>
                <w:sz w:val="24"/>
              </w:rPr>
              <w:t xml:space="preserve"> </w:t>
            </w:r>
            <w:r w:rsidRPr="006D3E9A">
              <w:rPr>
                <w:rFonts w:eastAsia="標楷體"/>
                <w:spacing w:val="-4"/>
                <w:sz w:val="24"/>
              </w:rPr>
              <w:t>down</w:t>
            </w:r>
          </w:p>
        </w:tc>
        <w:tc>
          <w:tcPr>
            <w:tcW w:w="1704" w:type="dxa"/>
            <w:tcBorders>
              <w:top w:val="single" w:sz="6" w:space="0" w:color="000000"/>
              <w:left w:val="single" w:sz="6" w:space="0" w:color="000000"/>
              <w:right w:val="single" w:sz="6" w:space="0" w:color="000000"/>
            </w:tcBorders>
            <w:tcPrChange w:id="653" w:author="190498 lily" w:date="2023-11-22T19:48:00Z">
              <w:tcPr>
                <w:tcW w:w="1704" w:type="dxa"/>
                <w:tcBorders>
                  <w:top w:val="single" w:sz="6" w:space="0" w:color="000000"/>
                  <w:left w:val="single" w:sz="6" w:space="0" w:color="000000"/>
                  <w:right w:val="single" w:sz="6" w:space="0" w:color="000000"/>
                </w:tcBorders>
              </w:tcPr>
            </w:tcPrChange>
          </w:tcPr>
          <w:p w14:paraId="7B75CFAA"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tcBorders>
            <w:tcPrChange w:id="654" w:author="190498 lily" w:date="2023-11-22T19:48:00Z">
              <w:tcPr>
                <w:tcW w:w="1416" w:type="dxa"/>
                <w:tcBorders>
                  <w:top w:val="single" w:sz="6" w:space="0" w:color="000000"/>
                  <w:left w:val="single" w:sz="6" w:space="0" w:color="000000"/>
                </w:tcBorders>
              </w:tcPr>
            </w:tcPrChange>
          </w:tcPr>
          <w:p w14:paraId="71ACB14E" w14:textId="77777777" w:rsidR="005833E1" w:rsidRPr="006D3E9A" w:rsidRDefault="005833E1">
            <w:pPr>
              <w:pStyle w:val="TableParagraph"/>
              <w:spacing w:before="0"/>
              <w:jc w:val="left"/>
              <w:rPr>
                <w:rFonts w:eastAsia="標楷體"/>
              </w:rPr>
            </w:pPr>
          </w:p>
        </w:tc>
      </w:tr>
    </w:tbl>
    <w:p w14:paraId="679AD5A0" w14:textId="77777777" w:rsidR="005833E1" w:rsidRPr="006D3E9A" w:rsidRDefault="005833E1">
      <w:pPr>
        <w:rPr>
          <w:rFonts w:eastAsia="標楷體"/>
        </w:rPr>
        <w:sectPr w:rsidR="005833E1" w:rsidRPr="006D3E9A">
          <w:pgSz w:w="11900" w:h="16840"/>
          <w:pgMar w:top="1080" w:right="460" w:bottom="280" w:left="460" w:header="862" w:footer="0" w:gutter="0"/>
          <w:cols w:space="720"/>
        </w:sectPr>
      </w:pPr>
    </w:p>
    <w:p w14:paraId="3A0241ED" w14:textId="77777777" w:rsidR="005833E1" w:rsidRPr="006D3E9A" w:rsidRDefault="005833E1">
      <w:pPr>
        <w:pStyle w:val="a3"/>
        <w:spacing w:before="124" w:after="1"/>
        <w:rPr>
          <w:rFonts w:eastAsia="標楷體"/>
          <w:sz w:val="20"/>
        </w:rPr>
      </w:pPr>
    </w:p>
    <w:p w14:paraId="03A80308" w14:textId="77777777" w:rsidR="005833E1" w:rsidRPr="006D3E9A" w:rsidRDefault="00000000">
      <w:pPr>
        <w:pStyle w:val="a3"/>
        <w:ind w:left="1445"/>
        <w:rPr>
          <w:rFonts w:eastAsia="標楷體"/>
          <w:sz w:val="20"/>
        </w:rPr>
      </w:pPr>
      <w:r w:rsidRPr="006D3E9A">
        <w:rPr>
          <w:rFonts w:eastAsia="標楷體"/>
          <w:noProof/>
          <w:sz w:val="20"/>
        </w:rPr>
        <w:drawing>
          <wp:inline distT="0" distB="0" distL="0" distR="0" wp14:anchorId="4B1A82F7" wp14:editId="531F128C">
            <wp:extent cx="5180391" cy="693420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01" cstate="print"/>
                    <a:stretch>
                      <a:fillRect/>
                    </a:stretch>
                  </pic:blipFill>
                  <pic:spPr>
                    <a:xfrm>
                      <a:off x="0" y="0"/>
                      <a:ext cx="5180391" cy="6934200"/>
                    </a:xfrm>
                    <a:prstGeom prst="rect">
                      <a:avLst/>
                    </a:prstGeom>
                  </pic:spPr>
                </pic:pic>
              </a:graphicData>
            </a:graphic>
          </wp:inline>
        </w:drawing>
      </w:r>
    </w:p>
    <w:p w14:paraId="5F890CE4" w14:textId="77777777" w:rsidR="005833E1" w:rsidRPr="006D3E9A" w:rsidRDefault="005833E1">
      <w:pPr>
        <w:pStyle w:val="a3"/>
        <w:spacing w:before="80"/>
        <w:rPr>
          <w:rFonts w:eastAsia="標楷體"/>
        </w:rPr>
      </w:pPr>
    </w:p>
    <w:p w14:paraId="27C06F81" w14:textId="70456B19" w:rsidR="005833E1" w:rsidRPr="006D3E9A" w:rsidRDefault="00000000">
      <w:pPr>
        <w:pStyle w:val="a3"/>
        <w:ind w:left="409" w:right="408"/>
        <w:jc w:val="center"/>
        <w:rPr>
          <w:rFonts w:eastAsia="標楷體"/>
        </w:rPr>
      </w:pPr>
      <w:r w:rsidRPr="006D3E9A">
        <w:rPr>
          <w:rFonts w:eastAsia="標楷體"/>
          <w:noProof/>
        </w:rPr>
        <w:drawing>
          <wp:anchor distT="0" distB="0" distL="0" distR="0" simplePos="0" relativeHeight="251678208" behindDoc="0" locked="0" layoutInCell="1" allowOverlap="1" wp14:anchorId="6A177660" wp14:editId="212521D6">
            <wp:simplePos x="0" y="0"/>
            <wp:positionH relativeFrom="page">
              <wp:posOffset>359806</wp:posOffset>
            </wp:positionH>
            <wp:positionV relativeFrom="paragraph">
              <wp:posOffset>-6146388</wp:posOffset>
            </wp:positionV>
            <wp:extent cx="6837678" cy="6837677"/>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 cstate="print"/>
                    <a:stretch>
                      <a:fillRect/>
                    </a:stretch>
                  </pic:blipFill>
                  <pic:spPr>
                    <a:xfrm>
                      <a:off x="0" y="0"/>
                      <a:ext cx="6837678" cy="6837677"/>
                    </a:xfrm>
                    <a:prstGeom prst="rect">
                      <a:avLst/>
                    </a:prstGeom>
                  </pic:spPr>
                </pic:pic>
              </a:graphicData>
            </a:graphic>
          </wp:anchor>
        </w:drawing>
      </w:r>
      <w:ins w:id="655" w:author="190498 lily" w:date="2023-11-22T19:55:00Z">
        <w:r w:rsidR="0068332C">
          <w:rPr>
            <w:rFonts w:eastAsia="標楷體"/>
            <w:i/>
            <w:iCs/>
          </w:rPr>
          <w:t>Figure 5.1</w:t>
        </w:r>
      </w:ins>
      <w:del w:id="656" w:author="190498 lily" w:date="2023-11-22T19:55:00Z">
        <w:r w:rsidRPr="006D3E9A" w:rsidDel="0068332C">
          <w:rPr>
            <w:rFonts w:eastAsia="標楷體"/>
          </w:rPr>
          <w:delText>Figure</w:delText>
        </w:r>
        <w:r w:rsidRPr="006D3E9A" w:rsidDel="0068332C">
          <w:rPr>
            <w:rFonts w:eastAsia="標楷體"/>
            <w:spacing w:val="-5"/>
          </w:rPr>
          <w:delText xml:space="preserve"> </w:delText>
        </w:r>
        <w:r w:rsidRPr="006D3E9A" w:rsidDel="0068332C">
          <w:rPr>
            <w:rFonts w:eastAsia="標楷體"/>
          </w:rPr>
          <w:delText>33:</w:delText>
        </w:r>
      </w:del>
      <w:r w:rsidRPr="006D3E9A">
        <w:rPr>
          <w:rFonts w:eastAsia="標楷體"/>
          <w:spacing w:val="-1"/>
        </w:rPr>
        <w:t xml:space="preserve"> </w:t>
      </w:r>
      <w:r w:rsidRPr="006D3E9A">
        <w:rPr>
          <w:rFonts w:eastAsia="標楷體"/>
        </w:rPr>
        <w:t>Deployment</w:t>
      </w:r>
      <w:r w:rsidRPr="006D3E9A">
        <w:rPr>
          <w:rFonts w:eastAsia="標楷體"/>
          <w:spacing w:val="-2"/>
        </w:rPr>
        <w:t xml:space="preserve"> Process</w:t>
      </w:r>
    </w:p>
    <w:p w14:paraId="1C82783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449987C" w14:textId="77777777" w:rsidR="005833E1" w:rsidRPr="006D3E9A" w:rsidRDefault="005833E1">
      <w:pPr>
        <w:pStyle w:val="a3"/>
        <w:spacing w:before="124" w:after="1"/>
        <w:rPr>
          <w:rFonts w:eastAsia="標楷體"/>
          <w:sz w:val="20"/>
        </w:rPr>
      </w:pPr>
    </w:p>
    <w:p w14:paraId="266BBF17" w14:textId="77777777" w:rsidR="005833E1" w:rsidRPr="006D3E9A" w:rsidRDefault="00000000">
      <w:pPr>
        <w:pStyle w:val="a3"/>
        <w:ind w:left="1459"/>
        <w:rPr>
          <w:rFonts w:eastAsia="標楷體"/>
          <w:sz w:val="20"/>
        </w:rPr>
      </w:pPr>
      <w:r w:rsidRPr="006D3E9A">
        <w:rPr>
          <w:rFonts w:eastAsia="標楷體"/>
          <w:noProof/>
          <w:sz w:val="20"/>
        </w:rPr>
        <w:drawing>
          <wp:inline distT="0" distB="0" distL="0" distR="0" wp14:anchorId="288FC3DE" wp14:editId="2E59ED2C">
            <wp:extent cx="5146262" cy="4401312"/>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2" cstate="print"/>
                    <a:stretch>
                      <a:fillRect/>
                    </a:stretch>
                  </pic:blipFill>
                  <pic:spPr>
                    <a:xfrm>
                      <a:off x="0" y="0"/>
                      <a:ext cx="5146262" cy="4401312"/>
                    </a:xfrm>
                    <a:prstGeom prst="rect">
                      <a:avLst/>
                    </a:prstGeom>
                  </pic:spPr>
                </pic:pic>
              </a:graphicData>
            </a:graphic>
          </wp:inline>
        </w:drawing>
      </w:r>
    </w:p>
    <w:p w14:paraId="0E8E9A5E" w14:textId="1B58BA0A" w:rsidR="005833E1" w:rsidRPr="006D3E9A" w:rsidRDefault="00000000">
      <w:pPr>
        <w:pStyle w:val="a3"/>
        <w:spacing w:before="264"/>
        <w:ind w:left="409" w:right="408"/>
        <w:jc w:val="center"/>
        <w:rPr>
          <w:rFonts w:eastAsia="標楷體"/>
        </w:rPr>
      </w:pPr>
      <w:r w:rsidRPr="006D3E9A">
        <w:rPr>
          <w:rFonts w:eastAsia="標楷體"/>
          <w:noProof/>
        </w:rPr>
        <w:drawing>
          <wp:anchor distT="0" distB="0" distL="0" distR="0" simplePos="0" relativeHeight="251679232" behindDoc="0" locked="0" layoutInCell="1" allowOverlap="1" wp14:anchorId="4AEC7C70" wp14:editId="6D6EAB27">
            <wp:simplePos x="0" y="0"/>
            <wp:positionH relativeFrom="page">
              <wp:posOffset>359806</wp:posOffset>
            </wp:positionH>
            <wp:positionV relativeFrom="paragraph">
              <wp:posOffset>-3387963</wp:posOffset>
            </wp:positionV>
            <wp:extent cx="6837678" cy="6837677"/>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 cstate="print"/>
                    <a:stretch>
                      <a:fillRect/>
                    </a:stretch>
                  </pic:blipFill>
                  <pic:spPr>
                    <a:xfrm>
                      <a:off x="0" y="0"/>
                      <a:ext cx="6837678" cy="6837677"/>
                    </a:xfrm>
                    <a:prstGeom prst="rect">
                      <a:avLst/>
                    </a:prstGeom>
                  </pic:spPr>
                </pic:pic>
              </a:graphicData>
            </a:graphic>
          </wp:anchor>
        </w:drawing>
      </w:r>
      <w:ins w:id="657" w:author="190498 lily" w:date="2023-11-22T19:56:00Z">
        <w:r w:rsidR="0068332C">
          <w:rPr>
            <w:rFonts w:eastAsia="標楷體"/>
            <w:i/>
            <w:iCs/>
          </w:rPr>
          <w:t>Figure 5.2</w:t>
        </w:r>
      </w:ins>
      <w:del w:id="658" w:author="190498 lily" w:date="2023-11-22T19:56:00Z">
        <w:r w:rsidRPr="006D3E9A" w:rsidDel="0068332C">
          <w:rPr>
            <w:rFonts w:eastAsia="標楷體"/>
          </w:rPr>
          <w:delText>Figure</w:delText>
        </w:r>
        <w:r w:rsidRPr="006D3E9A" w:rsidDel="0068332C">
          <w:rPr>
            <w:rFonts w:eastAsia="標楷體"/>
            <w:spacing w:val="-3"/>
          </w:rPr>
          <w:delText xml:space="preserve"> </w:delText>
        </w:r>
        <w:r w:rsidRPr="006D3E9A" w:rsidDel="0068332C">
          <w:rPr>
            <w:rFonts w:eastAsia="標楷體"/>
          </w:rPr>
          <w:delText>34:</w:delText>
        </w:r>
      </w:del>
      <w:r w:rsidRPr="006D3E9A">
        <w:rPr>
          <w:rFonts w:eastAsia="標楷體"/>
          <w:spacing w:val="-1"/>
        </w:rPr>
        <w:t xml:space="preserve"> </w:t>
      </w:r>
      <w:r w:rsidRPr="006D3E9A">
        <w:rPr>
          <w:rFonts w:eastAsia="標楷體"/>
        </w:rPr>
        <w:t>Flow</w:t>
      </w:r>
      <w:r w:rsidRPr="006D3E9A">
        <w:rPr>
          <w:rFonts w:eastAsia="標楷體"/>
          <w:spacing w:val="-1"/>
        </w:rPr>
        <w:t xml:space="preserve"> </w:t>
      </w:r>
      <w:r w:rsidRPr="006D3E9A">
        <w:rPr>
          <w:rFonts w:eastAsia="標楷體"/>
        </w:rPr>
        <w:t>Chart</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Experimental</w:t>
      </w:r>
      <w:r w:rsidRPr="006D3E9A">
        <w:rPr>
          <w:rFonts w:eastAsia="標楷體"/>
          <w:spacing w:val="-14"/>
        </w:rPr>
        <w:t xml:space="preserve"> </w:t>
      </w:r>
      <w:r w:rsidRPr="006D3E9A">
        <w:rPr>
          <w:rFonts w:eastAsia="標楷體"/>
          <w:spacing w:val="-2"/>
        </w:rPr>
        <w:t>Architecture</w:t>
      </w:r>
    </w:p>
    <w:p w14:paraId="0FC4C6C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B0B0788" w14:textId="646C66FB" w:rsidR="005833E1" w:rsidRPr="006D3E9A" w:rsidRDefault="00000000">
      <w:pPr>
        <w:pStyle w:val="1"/>
        <w:rPr>
          <w:rFonts w:eastAsia="標楷體"/>
        </w:rPr>
      </w:pPr>
      <w:bookmarkStart w:id="659" w:name="_TOC_250000"/>
      <w:bookmarkEnd w:id="659"/>
      <w:r w:rsidRPr="006D3E9A">
        <w:rPr>
          <w:rFonts w:eastAsia="標楷體"/>
          <w:spacing w:val="-2"/>
        </w:rPr>
        <w:lastRenderedPageBreak/>
        <w:t>Reference</w:t>
      </w:r>
      <w:ins w:id="660" w:author="190498 lily" w:date="2023-11-22T20:27:00Z">
        <w:r w:rsidR="00EF1F0D">
          <w:rPr>
            <w:rFonts w:eastAsia="標楷體"/>
            <w:spacing w:val="-2"/>
          </w:rPr>
          <w:t>s</w:t>
        </w:r>
      </w:ins>
    </w:p>
    <w:p w14:paraId="412C9F35" w14:textId="77777777" w:rsidR="005833E1" w:rsidRPr="006D3E9A" w:rsidRDefault="005833E1">
      <w:pPr>
        <w:pStyle w:val="a3"/>
        <w:rPr>
          <w:rFonts w:eastAsia="標楷體"/>
          <w:b/>
          <w:sz w:val="32"/>
        </w:rPr>
      </w:pPr>
    </w:p>
    <w:p w14:paraId="67E493EF" w14:textId="77777777" w:rsidR="005833E1" w:rsidRPr="006D3E9A" w:rsidRDefault="005833E1">
      <w:pPr>
        <w:pStyle w:val="a3"/>
        <w:spacing w:before="243"/>
        <w:rPr>
          <w:rFonts w:eastAsia="標楷體"/>
          <w:b/>
          <w:sz w:val="32"/>
        </w:rPr>
      </w:pPr>
    </w:p>
    <w:p w14:paraId="470C364E" w14:textId="4629C301" w:rsidR="005833E1" w:rsidRPr="006D3E9A" w:rsidRDefault="00000000">
      <w:pPr>
        <w:pStyle w:val="a4"/>
        <w:numPr>
          <w:ilvl w:val="0"/>
          <w:numId w:val="1"/>
        </w:numPr>
        <w:tabs>
          <w:tab w:val="left" w:pos="1746"/>
          <w:tab w:val="left" w:pos="1761"/>
        </w:tabs>
        <w:spacing w:line="480" w:lineRule="auto"/>
        <w:ind w:right="1336" w:hanging="426"/>
        <w:rPr>
          <w:rFonts w:eastAsia="標楷體"/>
          <w:sz w:val="24"/>
        </w:rPr>
      </w:pPr>
      <w:r w:rsidRPr="006D3E9A">
        <w:rPr>
          <w:rFonts w:eastAsia="標楷體"/>
          <w:noProof/>
        </w:rPr>
        <w:drawing>
          <wp:anchor distT="0" distB="0" distL="0" distR="0" simplePos="0" relativeHeight="251680256" behindDoc="0" locked="0" layoutInCell="1" allowOverlap="1" wp14:anchorId="49A8E889" wp14:editId="1408F56A">
            <wp:simplePos x="0" y="0"/>
            <wp:positionH relativeFrom="page">
              <wp:posOffset>6437676</wp:posOffset>
            </wp:positionH>
            <wp:positionV relativeFrom="paragraph">
              <wp:posOffset>346957</wp:posOffset>
            </wp:positionV>
            <wp:extent cx="6837678" cy="6837677"/>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sz w:val="24"/>
        </w:rPr>
        <w:t>Hyperledger.</w:t>
      </w:r>
      <w:r w:rsidRPr="006D3E9A">
        <w:rPr>
          <w:rFonts w:eastAsia="標楷體"/>
          <w:spacing w:val="40"/>
          <w:sz w:val="24"/>
        </w:rPr>
        <w:t xml:space="preserve"> </w:t>
      </w:r>
      <w:r w:rsidRPr="006D3E9A">
        <w:rPr>
          <w:rFonts w:eastAsia="標楷體"/>
          <w:sz w:val="24"/>
        </w:rPr>
        <w:t>(</w:t>
      </w:r>
      <w:commentRangeStart w:id="661"/>
      <w:r w:rsidRPr="006D3E9A">
        <w:rPr>
          <w:rFonts w:eastAsia="標楷體"/>
          <w:sz w:val="24"/>
        </w:rPr>
        <w:t>2020</w:t>
      </w:r>
      <w:ins w:id="662" w:author="190498 lily" w:date="2023-11-22T20:35:00Z">
        <w:r w:rsidR="00950079">
          <w:rPr>
            <w:rFonts w:eastAsia="標楷體" w:hint="eastAsia"/>
            <w:sz w:val="24"/>
            <w:lang w:eastAsia="zh-TW"/>
          </w:rPr>
          <w:t>,</w:t>
        </w:r>
        <w:r w:rsidR="00950079">
          <w:rPr>
            <w:rFonts w:eastAsia="標楷體"/>
            <w:sz w:val="24"/>
            <w:lang w:eastAsia="zh-TW"/>
          </w:rPr>
          <w:t xml:space="preserve"> n.d.</w:t>
        </w:r>
      </w:ins>
      <w:commentRangeEnd w:id="661"/>
      <w:ins w:id="663" w:author="190498 lily" w:date="2023-11-22T20:36:00Z">
        <w:r w:rsidR="00950079">
          <w:rPr>
            <w:rStyle w:val="a6"/>
          </w:rPr>
          <w:commentReference w:id="661"/>
        </w:r>
      </w:ins>
      <w:r w:rsidRPr="006D3E9A">
        <w:rPr>
          <w:rFonts w:eastAsia="標楷體"/>
          <w:sz w:val="24"/>
        </w:rPr>
        <w:t>).</w:t>
      </w:r>
      <w:r w:rsidRPr="006D3E9A">
        <w:rPr>
          <w:rFonts w:eastAsia="標楷體"/>
          <w:spacing w:val="40"/>
          <w:sz w:val="24"/>
        </w:rPr>
        <w:t xml:space="preserve"> </w:t>
      </w:r>
      <w:commentRangeStart w:id="664"/>
      <w:r w:rsidRPr="00950079">
        <w:rPr>
          <w:rFonts w:eastAsia="標楷體"/>
          <w:iCs/>
          <w:sz w:val="24"/>
          <w:rPrChange w:id="665" w:author="190498 lily" w:date="2023-11-22T20:29:00Z">
            <w:rPr>
              <w:rFonts w:eastAsia="標楷體"/>
              <w:i/>
              <w:sz w:val="24"/>
            </w:rPr>
          </w:rPrChange>
        </w:rPr>
        <w:t>A</w:t>
      </w:r>
      <w:r w:rsidRPr="00950079">
        <w:rPr>
          <w:rFonts w:eastAsia="標楷體"/>
          <w:iCs/>
          <w:spacing w:val="40"/>
          <w:sz w:val="24"/>
          <w:rPrChange w:id="666" w:author="190498 lily" w:date="2023-11-22T20:29:00Z">
            <w:rPr>
              <w:rFonts w:eastAsia="標楷體"/>
              <w:i/>
              <w:spacing w:val="40"/>
              <w:sz w:val="24"/>
            </w:rPr>
          </w:rPrChange>
        </w:rPr>
        <w:t xml:space="preserve"> </w:t>
      </w:r>
      <w:r w:rsidRPr="00950079">
        <w:rPr>
          <w:rFonts w:eastAsia="標楷體"/>
          <w:iCs/>
          <w:sz w:val="24"/>
          <w:rPrChange w:id="667" w:author="190498 lily" w:date="2023-11-22T20:29:00Z">
            <w:rPr>
              <w:rFonts w:eastAsia="標楷體"/>
              <w:i/>
              <w:sz w:val="24"/>
            </w:rPr>
          </w:rPrChange>
        </w:rPr>
        <w:t>blockchain</w:t>
      </w:r>
      <w:r w:rsidRPr="00950079">
        <w:rPr>
          <w:rFonts w:eastAsia="標楷體"/>
          <w:iCs/>
          <w:spacing w:val="40"/>
          <w:sz w:val="24"/>
          <w:rPrChange w:id="668" w:author="190498 lily" w:date="2023-11-22T20:29:00Z">
            <w:rPr>
              <w:rFonts w:eastAsia="標楷體"/>
              <w:i/>
              <w:spacing w:val="40"/>
              <w:sz w:val="24"/>
            </w:rPr>
          </w:rPrChange>
        </w:rPr>
        <w:t xml:space="preserve"> </w:t>
      </w:r>
      <w:r w:rsidRPr="00950079">
        <w:rPr>
          <w:rFonts w:eastAsia="標楷體"/>
          <w:iCs/>
          <w:sz w:val="24"/>
          <w:rPrChange w:id="669" w:author="190498 lily" w:date="2023-11-22T20:29:00Z">
            <w:rPr>
              <w:rFonts w:eastAsia="標楷體"/>
              <w:i/>
              <w:sz w:val="24"/>
            </w:rPr>
          </w:rPrChange>
        </w:rPr>
        <w:t>platform</w:t>
      </w:r>
      <w:r w:rsidRPr="00950079">
        <w:rPr>
          <w:rFonts w:eastAsia="標楷體"/>
          <w:iCs/>
          <w:spacing w:val="40"/>
          <w:sz w:val="24"/>
          <w:rPrChange w:id="670" w:author="190498 lily" w:date="2023-11-22T20:29:00Z">
            <w:rPr>
              <w:rFonts w:eastAsia="標楷體"/>
              <w:i/>
              <w:spacing w:val="40"/>
              <w:sz w:val="24"/>
            </w:rPr>
          </w:rPrChange>
        </w:rPr>
        <w:t xml:space="preserve"> </w:t>
      </w:r>
      <w:r w:rsidRPr="00950079">
        <w:rPr>
          <w:rFonts w:eastAsia="標楷體"/>
          <w:iCs/>
          <w:sz w:val="24"/>
          <w:rPrChange w:id="671" w:author="190498 lily" w:date="2023-11-22T20:29:00Z">
            <w:rPr>
              <w:rFonts w:eastAsia="標楷體"/>
              <w:i/>
              <w:sz w:val="24"/>
            </w:rPr>
          </w:rPrChange>
        </w:rPr>
        <w:t>for</w:t>
      </w:r>
      <w:r w:rsidRPr="00950079">
        <w:rPr>
          <w:rFonts w:eastAsia="標楷體"/>
          <w:iCs/>
          <w:spacing w:val="40"/>
          <w:sz w:val="24"/>
          <w:rPrChange w:id="672" w:author="190498 lily" w:date="2023-11-22T20:29:00Z">
            <w:rPr>
              <w:rFonts w:eastAsia="標楷體"/>
              <w:i/>
              <w:spacing w:val="40"/>
              <w:sz w:val="24"/>
            </w:rPr>
          </w:rPrChange>
        </w:rPr>
        <w:t xml:space="preserve"> </w:t>
      </w:r>
      <w:r w:rsidRPr="00950079">
        <w:rPr>
          <w:rFonts w:eastAsia="標楷體"/>
          <w:iCs/>
          <w:sz w:val="24"/>
          <w:rPrChange w:id="673" w:author="190498 lily" w:date="2023-11-22T20:29:00Z">
            <w:rPr>
              <w:rFonts w:eastAsia="標楷體"/>
              <w:i/>
              <w:sz w:val="24"/>
            </w:rPr>
          </w:rPrChange>
        </w:rPr>
        <w:t>the</w:t>
      </w:r>
      <w:r w:rsidRPr="00950079">
        <w:rPr>
          <w:rFonts w:eastAsia="標楷體"/>
          <w:iCs/>
          <w:spacing w:val="40"/>
          <w:sz w:val="24"/>
          <w:rPrChange w:id="674" w:author="190498 lily" w:date="2023-11-22T20:29:00Z">
            <w:rPr>
              <w:rFonts w:eastAsia="標楷體"/>
              <w:i/>
              <w:spacing w:val="40"/>
              <w:sz w:val="24"/>
            </w:rPr>
          </w:rPrChange>
        </w:rPr>
        <w:t xml:space="preserve"> </w:t>
      </w:r>
      <w:r w:rsidRPr="00950079">
        <w:rPr>
          <w:rFonts w:eastAsia="標楷體"/>
          <w:iCs/>
          <w:sz w:val="24"/>
          <w:rPrChange w:id="675" w:author="190498 lily" w:date="2023-11-22T20:29:00Z">
            <w:rPr>
              <w:rFonts w:eastAsia="標楷體"/>
              <w:i/>
              <w:sz w:val="24"/>
            </w:rPr>
          </w:rPrChange>
        </w:rPr>
        <w:t>enterprise—</w:t>
      </w:r>
      <w:proofErr w:type="spellStart"/>
      <w:r w:rsidRPr="00950079">
        <w:rPr>
          <w:rFonts w:eastAsia="標楷體"/>
          <w:iCs/>
          <w:sz w:val="24"/>
          <w:rPrChange w:id="676" w:author="190498 lily" w:date="2023-11-22T20:29:00Z">
            <w:rPr>
              <w:rFonts w:eastAsia="標楷體"/>
              <w:i/>
              <w:sz w:val="24"/>
            </w:rPr>
          </w:rPrChange>
        </w:rPr>
        <w:t>hyperledger</w:t>
      </w:r>
      <w:proofErr w:type="spellEnd"/>
      <w:r w:rsidRPr="00950079">
        <w:rPr>
          <w:rFonts w:eastAsia="標楷體"/>
          <w:iCs/>
          <w:sz w:val="24"/>
          <w:rPrChange w:id="677" w:author="190498 lily" w:date="2023-11-22T20:29:00Z">
            <w:rPr>
              <w:rFonts w:eastAsia="標楷體"/>
              <w:i/>
              <w:sz w:val="24"/>
            </w:rPr>
          </w:rPrChange>
        </w:rPr>
        <w:t xml:space="preserve">- </w:t>
      </w:r>
      <w:proofErr w:type="spellStart"/>
      <w:r w:rsidRPr="00950079">
        <w:rPr>
          <w:rFonts w:eastAsia="標楷體"/>
          <w:iCs/>
          <w:sz w:val="24"/>
          <w:rPrChange w:id="678" w:author="190498 lily" w:date="2023-11-22T20:29:00Z">
            <w:rPr>
              <w:rFonts w:eastAsia="標楷體"/>
              <w:i/>
              <w:sz w:val="24"/>
            </w:rPr>
          </w:rPrChange>
        </w:rPr>
        <w:t>fabricdocs</w:t>
      </w:r>
      <w:proofErr w:type="spellEnd"/>
      <w:r w:rsidRPr="00950079">
        <w:rPr>
          <w:rFonts w:eastAsia="標楷體"/>
          <w:iCs/>
          <w:sz w:val="24"/>
          <w:rPrChange w:id="679" w:author="190498 lily" w:date="2023-11-22T20:29:00Z">
            <w:rPr>
              <w:rFonts w:eastAsia="標楷體"/>
              <w:i/>
              <w:sz w:val="24"/>
            </w:rPr>
          </w:rPrChange>
        </w:rPr>
        <w:t xml:space="preserve"> master documentation</w:t>
      </w:r>
      <w:r w:rsidRPr="00950079">
        <w:rPr>
          <w:rFonts w:eastAsia="標楷體"/>
          <w:iCs/>
          <w:sz w:val="24"/>
        </w:rPr>
        <w:t>.</w:t>
      </w:r>
      <w:commentRangeEnd w:id="664"/>
      <w:r w:rsidR="00950079">
        <w:rPr>
          <w:rStyle w:val="a6"/>
        </w:rPr>
        <w:commentReference w:id="664"/>
      </w:r>
      <w:r w:rsidRPr="006D3E9A">
        <w:rPr>
          <w:rFonts w:eastAsia="標楷體"/>
          <w:sz w:val="24"/>
        </w:rPr>
        <w:t xml:space="preserve"> Retrieved from</w:t>
      </w:r>
      <w:commentRangeStart w:id="680"/>
      <w:r w:rsidRPr="006D3E9A">
        <w:rPr>
          <w:rFonts w:eastAsia="標楷體"/>
          <w:sz w:val="24"/>
        </w:rPr>
        <w:t xml:space="preserve"> </w:t>
      </w:r>
      <w:del w:id="681" w:author="190498 lily" w:date="2023-11-22T20:32:00Z">
        <w:r w:rsidRPr="006D3E9A" w:rsidDel="00950079">
          <w:rPr>
            <w:rFonts w:eastAsia="標楷體"/>
            <w:sz w:val="24"/>
          </w:rPr>
          <w:delText>Hyperledger.</w:delText>
        </w:r>
        <w:commentRangeEnd w:id="680"/>
        <w:r w:rsidR="00950079" w:rsidDel="00950079">
          <w:rPr>
            <w:rStyle w:val="a6"/>
          </w:rPr>
          <w:commentReference w:id="680"/>
        </w:r>
        <w:r w:rsidRPr="006D3E9A" w:rsidDel="00950079">
          <w:rPr>
            <w:rFonts w:eastAsia="標楷體"/>
            <w:sz w:val="24"/>
          </w:rPr>
          <w:delText xml:space="preserve"> </w:delText>
        </w:r>
      </w:del>
      <w:r w:rsidRPr="006D3E9A">
        <w:rPr>
          <w:rFonts w:eastAsia="標楷體"/>
          <w:sz w:val="24"/>
        </w:rPr>
        <w:t>https://hyperledger-fabric.readthedocs.io/en/release-2.2/</w:t>
      </w:r>
      <w:del w:id="682" w:author="190498 lily" w:date="2023-11-22T20:30:00Z">
        <w:r w:rsidRPr="006D3E9A" w:rsidDel="00950079">
          <w:rPr>
            <w:rFonts w:eastAsia="標楷體"/>
            <w:sz w:val="24"/>
          </w:rPr>
          <w:delText>, on 10/25/2020</w:delText>
        </w:r>
      </w:del>
      <w:r w:rsidRPr="006D3E9A">
        <w:rPr>
          <w:rFonts w:eastAsia="標楷體"/>
          <w:sz w:val="24"/>
        </w:rPr>
        <w:t>.</w:t>
      </w:r>
    </w:p>
    <w:p w14:paraId="3A8C1931" w14:textId="71F614C5" w:rsidR="005833E1" w:rsidRPr="006D3E9A" w:rsidRDefault="00000000">
      <w:pPr>
        <w:pStyle w:val="a4"/>
        <w:numPr>
          <w:ilvl w:val="0"/>
          <w:numId w:val="1"/>
        </w:numPr>
        <w:tabs>
          <w:tab w:val="left" w:pos="1672"/>
          <w:tab w:val="left" w:pos="1761"/>
        </w:tabs>
        <w:spacing w:line="480" w:lineRule="auto"/>
        <w:ind w:right="1336" w:hanging="426"/>
        <w:rPr>
          <w:rFonts w:eastAsia="標楷體"/>
          <w:sz w:val="24"/>
        </w:rPr>
      </w:pPr>
      <w:r w:rsidRPr="006D3E9A">
        <w:rPr>
          <w:rFonts w:eastAsia="標楷體"/>
          <w:sz w:val="24"/>
        </w:rPr>
        <w:t>Bennett,</w:t>
      </w:r>
      <w:r w:rsidRPr="006D3E9A">
        <w:rPr>
          <w:rFonts w:eastAsia="標楷體"/>
          <w:spacing w:val="-5"/>
          <w:sz w:val="24"/>
        </w:rPr>
        <w:t xml:space="preserve"> </w:t>
      </w:r>
      <w:r w:rsidRPr="006D3E9A">
        <w:rPr>
          <w:rFonts w:eastAsia="標楷體"/>
          <w:sz w:val="24"/>
        </w:rPr>
        <w:t>K.</w:t>
      </w:r>
      <w:r w:rsidRPr="006D3E9A">
        <w:rPr>
          <w:rFonts w:eastAsia="標楷體"/>
          <w:spacing w:val="-5"/>
          <w:sz w:val="24"/>
        </w:rPr>
        <w:t xml:space="preserve"> </w:t>
      </w:r>
      <w:r w:rsidRPr="006D3E9A">
        <w:rPr>
          <w:rFonts w:eastAsia="標楷體"/>
          <w:sz w:val="24"/>
        </w:rPr>
        <w:t>(2019</w:t>
      </w:r>
      <w:ins w:id="683" w:author="190498 lily" w:date="2023-11-22T20:36:00Z">
        <w:r w:rsidR="00950079">
          <w:rPr>
            <w:rFonts w:eastAsia="標楷體" w:hint="eastAsia"/>
            <w:sz w:val="24"/>
            <w:lang w:eastAsia="zh-TW"/>
          </w:rPr>
          <w:t>,</w:t>
        </w:r>
        <w:r w:rsidR="00950079">
          <w:rPr>
            <w:rFonts w:eastAsia="標楷體"/>
            <w:sz w:val="24"/>
            <w:lang w:eastAsia="zh-TW"/>
          </w:rPr>
          <w:t xml:space="preserve"> n.d.</w:t>
        </w:r>
        <w:commentRangeStart w:id="684"/>
        <w:commentRangeEnd w:id="684"/>
        <w:r w:rsidR="00950079">
          <w:rPr>
            <w:rStyle w:val="a6"/>
          </w:rPr>
          <w:commentReference w:id="684"/>
        </w:r>
        <w:r w:rsidR="00950079" w:rsidRPr="006D3E9A">
          <w:rPr>
            <w:rFonts w:eastAsia="標楷體"/>
            <w:sz w:val="24"/>
          </w:rPr>
          <w:t>)</w:t>
        </w:r>
      </w:ins>
      <w:r w:rsidRPr="006D3E9A">
        <w:rPr>
          <w:rFonts w:eastAsia="標楷體"/>
          <w:sz w:val="24"/>
        </w:rPr>
        <w:t>).</w:t>
      </w:r>
      <w:r w:rsidRPr="006D3E9A">
        <w:rPr>
          <w:rFonts w:eastAsia="標楷體"/>
          <w:spacing w:val="-5"/>
          <w:sz w:val="24"/>
        </w:rPr>
        <w:t xml:space="preserve"> </w:t>
      </w:r>
      <w:r w:rsidRPr="00950079">
        <w:rPr>
          <w:rFonts w:eastAsia="標楷體"/>
          <w:iCs/>
          <w:sz w:val="24"/>
          <w:rPrChange w:id="685" w:author="190498 lily" w:date="2023-11-22T20:31:00Z">
            <w:rPr>
              <w:rFonts w:eastAsia="標楷體"/>
              <w:i/>
              <w:sz w:val="24"/>
            </w:rPr>
          </w:rPrChange>
        </w:rPr>
        <w:t>Hyperledger</w:t>
      </w:r>
      <w:r w:rsidRPr="00950079">
        <w:rPr>
          <w:rFonts w:eastAsia="標楷體"/>
          <w:iCs/>
          <w:spacing w:val="-5"/>
          <w:sz w:val="24"/>
          <w:rPrChange w:id="686" w:author="190498 lily" w:date="2023-11-22T20:31:00Z">
            <w:rPr>
              <w:rFonts w:eastAsia="標楷體"/>
              <w:i/>
              <w:spacing w:val="-5"/>
              <w:sz w:val="24"/>
            </w:rPr>
          </w:rPrChange>
        </w:rPr>
        <w:t xml:space="preserve"> </w:t>
      </w:r>
      <w:r w:rsidRPr="00950079">
        <w:rPr>
          <w:rFonts w:eastAsia="標楷體"/>
          <w:iCs/>
          <w:sz w:val="24"/>
          <w:rPrChange w:id="687" w:author="190498 lily" w:date="2023-11-22T20:31:00Z">
            <w:rPr>
              <w:rFonts w:eastAsia="標楷體"/>
              <w:i/>
              <w:sz w:val="24"/>
            </w:rPr>
          </w:rPrChange>
        </w:rPr>
        <w:t>Fabric</w:t>
      </w:r>
      <w:r w:rsidRPr="00950079">
        <w:rPr>
          <w:rFonts w:eastAsia="標楷體"/>
          <w:iCs/>
          <w:spacing w:val="-5"/>
          <w:sz w:val="24"/>
          <w:rPrChange w:id="688" w:author="190498 lily" w:date="2023-11-22T20:31:00Z">
            <w:rPr>
              <w:rFonts w:eastAsia="標楷體"/>
              <w:i/>
              <w:spacing w:val="-5"/>
              <w:sz w:val="24"/>
            </w:rPr>
          </w:rPrChange>
        </w:rPr>
        <w:t xml:space="preserve"> </w:t>
      </w:r>
      <w:r w:rsidRPr="00950079">
        <w:rPr>
          <w:rFonts w:eastAsia="標楷體"/>
          <w:iCs/>
          <w:sz w:val="24"/>
          <w:rPrChange w:id="689" w:author="190498 lily" w:date="2023-11-22T20:31:00Z">
            <w:rPr>
              <w:rFonts w:eastAsia="標楷體"/>
              <w:i/>
              <w:sz w:val="24"/>
            </w:rPr>
          </w:rPrChange>
        </w:rPr>
        <w:t>1.4:</w:t>
      </w:r>
      <w:r w:rsidRPr="00950079">
        <w:rPr>
          <w:rFonts w:eastAsia="標楷體"/>
          <w:iCs/>
          <w:spacing w:val="-5"/>
          <w:sz w:val="24"/>
          <w:rPrChange w:id="690" w:author="190498 lily" w:date="2023-11-22T20:31:00Z">
            <w:rPr>
              <w:rFonts w:eastAsia="標楷體"/>
              <w:i/>
              <w:spacing w:val="-5"/>
              <w:sz w:val="24"/>
            </w:rPr>
          </w:rPrChange>
        </w:rPr>
        <w:t xml:space="preserve"> </w:t>
      </w:r>
      <w:r w:rsidRPr="00950079">
        <w:rPr>
          <w:rFonts w:eastAsia="標楷體"/>
          <w:iCs/>
          <w:sz w:val="24"/>
          <w:rPrChange w:id="691" w:author="190498 lily" w:date="2023-11-22T20:31:00Z">
            <w:rPr>
              <w:rFonts w:eastAsia="標楷體"/>
              <w:i/>
              <w:sz w:val="24"/>
            </w:rPr>
          </w:rPrChange>
        </w:rPr>
        <w:t>key</w:t>
      </w:r>
      <w:r w:rsidRPr="00950079">
        <w:rPr>
          <w:rFonts w:eastAsia="標楷體"/>
          <w:iCs/>
          <w:spacing w:val="-5"/>
          <w:sz w:val="24"/>
          <w:rPrChange w:id="692" w:author="190498 lily" w:date="2023-11-22T20:31:00Z">
            <w:rPr>
              <w:rFonts w:eastAsia="標楷體"/>
              <w:i/>
              <w:spacing w:val="-5"/>
              <w:sz w:val="24"/>
            </w:rPr>
          </w:rPrChange>
        </w:rPr>
        <w:t xml:space="preserve"> </w:t>
      </w:r>
      <w:r w:rsidRPr="00950079">
        <w:rPr>
          <w:rFonts w:eastAsia="標楷體"/>
          <w:iCs/>
          <w:sz w:val="24"/>
          <w:rPrChange w:id="693" w:author="190498 lily" w:date="2023-11-22T20:31:00Z">
            <w:rPr>
              <w:rFonts w:eastAsia="標楷體"/>
              <w:i/>
              <w:sz w:val="24"/>
            </w:rPr>
          </w:rPrChange>
        </w:rPr>
        <w:t>concepts</w:t>
      </w:r>
      <w:r w:rsidRPr="00950079">
        <w:rPr>
          <w:rFonts w:eastAsia="標楷體"/>
          <w:iCs/>
          <w:spacing w:val="-5"/>
          <w:sz w:val="24"/>
          <w:rPrChange w:id="694" w:author="190498 lily" w:date="2023-11-22T20:31:00Z">
            <w:rPr>
              <w:rFonts w:eastAsia="標楷體"/>
              <w:i/>
              <w:spacing w:val="-5"/>
              <w:sz w:val="24"/>
            </w:rPr>
          </w:rPrChange>
        </w:rPr>
        <w:t xml:space="preserve"> </w:t>
      </w:r>
      <w:r w:rsidRPr="00950079">
        <w:rPr>
          <w:rFonts w:eastAsia="標楷體"/>
          <w:iCs/>
          <w:sz w:val="24"/>
          <w:rPrChange w:id="695" w:author="190498 lily" w:date="2023-11-22T20:31:00Z">
            <w:rPr>
              <w:rFonts w:eastAsia="標楷體"/>
              <w:i/>
              <w:sz w:val="24"/>
            </w:rPr>
          </w:rPrChange>
        </w:rPr>
        <w:t>training</w:t>
      </w:r>
      <w:r w:rsidRPr="006D3E9A">
        <w:rPr>
          <w:rFonts w:eastAsia="標楷體"/>
          <w:sz w:val="24"/>
        </w:rPr>
        <w:t>.</w:t>
      </w:r>
      <w:r w:rsidRPr="006D3E9A">
        <w:rPr>
          <w:rFonts w:eastAsia="標楷體"/>
          <w:spacing w:val="-5"/>
          <w:sz w:val="24"/>
        </w:rPr>
        <w:t xml:space="preserve"> </w:t>
      </w:r>
      <w:r w:rsidRPr="006D3E9A">
        <w:rPr>
          <w:rFonts w:eastAsia="標楷體"/>
          <w:sz w:val="24"/>
        </w:rPr>
        <w:t>Retrieved</w:t>
      </w:r>
      <w:r w:rsidRPr="006D3E9A">
        <w:rPr>
          <w:rFonts w:eastAsia="標楷體"/>
          <w:spacing w:val="-5"/>
          <w:sz w:val="24"/>
        </w:rPr>
        <w:t xml:space="preserve"> </w:t>
      </w:r>
      <w:r w:rsidRPr="006D3E9A">
        <w:rPr>
          <w:rFonts w:eastAsia="標楷體"/>
          <w:sz w:val="24"/>
        </w:rPr>
        <w:t xml:space="preserve">from </w:t>
      </w:r>
      <w:del w:id="696" w:author="190498 lily" w:date="2023-11-22T20:32:00Z">
        <w:r w:rsidRPr="006D3E9A" w:rsidDel="00950079">
          <w:rPr>
            <w:rFonts w:eastAsia="標楷體"/>
            <w:sz w:val="24"/>
          </w:rPr>
          <w:delText xml:space="preserve">Blockchain Training Alliance. </w:delText>
        </w:r>
      </w:del>
      <w:r w:rsidRPr="006D3E9A">
        <w:rPr>
          <w:rFonts w:eastAsia="標楷體"/>
          <w:spacing w:val="-2"/>
          <w:sz w:val="24"/>
        </w:rPr>
        <w:t xml:space="preserve">https://blockchaintrainingalliance.com/blogs/news/hyperledger-fabric-1-4-key- </w:t>
      </w:r>
      <w:r w:rsidRPr="006D3E9A">
        <w:rPr>
          <w:rFonts w:eastAsia="標楷體"/>
          <w:sz w:val="24"/>
        </w:rPr>
        <w:t>concepts</w:t>
      </w:r>
      <w:del w:id="697" w:author="190498 lily" w:date="2023-11-22T20:31:00Z">
        <w:r w:rsidRPr="006D3E9A" w:rsidDel="00950079">
          <w:rPr>
            <w:rFonts w:eastAsia="標楷體"/>
            <w:sz w:val="24"/>
          </w:rPr>
          <w:delText>, on 9/6/2020</w:delText>
        </w:r>
      </w:del>
      <w:r w:rsidRPr="006D3E9A">
        <w:rPr>
          <w:rFonts w:eastAsia="標楷體"/>
          <w:sz w:val="24"/>
        </w:rPr>
        <w:t>.</w:t>
      </w:r>
    </w:p>
    <w:p w14:paraId="2BAF31E3" w14:textId="5CDEC96D" w:rsidR="005833E1" w:rsidRPr="006D3E9A" w:rsidRDefault="00000000">
      <w:pPr>
        <w:pStyle w:val="a4"/>
        <w:numPr>
          <w:ilvl w:val="0"/>
          <w:numId w:val="1"/>
        </w:numPr>
        <w:tabs>
          <w:tab w:val="left" w:pos="1736"/>
        </w:tabs>
        <w:ind w:left="1736" w:hanging="401"/>
        <w:rPr>
          <w:rFonts w:eastAsia="標楷體"/>
          <w:sz w:val="24"/>
        </w:rPr>
      </w:pPr>
      <w:r w:rsidRPr="006D3E9A">
        <w:rPr>
          <w:rFonts w:eastAsia="標楷體"/>
          <w:sz w:val="24"/>
        </w:rPr>
        <w:t>Hyperledger.</w:t>
      </w:r>
      <w:r w:rsidRPr="006D3E9A">
        <w:rPr>
          <w:rFonts w:eastAsia="標楷體"/>
          <w:spacing w:val="51"/>
          <w:sz w:val="24"/>
        </w:rPr>
        <w:t xml:space="preserve"> </w:t>
      </w:r>
      <w:r w:rsidRPr="006D3E9A">
        <w:rPr>
          <w:rFonts w:eastAsia="標楷體"/>
          <w:sz w:val="24"/>
        </w:rPr>
        <w:t>(2020</w:t>
      </w:r>
      <w:ins w:id="698" w:author="190498 lily" w:date="2023-11-22T20:36:00Z">
        <w:r w:rsidR="00950079">
          <w:rPr>
            <w:rFonts w:eastAsia="標楷體" w:hint="eastAsia"/>
            <w:sz w:val="24"/>
            <w:lang w:eastAsia="zh-TW"/>
          </w:rPr>
          <w:t>,</w:t>
        </w:r>
        <w:r w:rsidR="00950079">
          <w:rPr>
            <w:rFonts w:eastAsia="標楷體"/>
            <w:sz w:val="24"/>
            <w:lang w:eastAsia="zh-TW"/>
          </w:rPr>
          <w:t xml:space="preserve"> n.d.</w:t>
        </w:r>
        <w:commentRangeStart w:id="699"/>
        <w:commentRangeEnd w:id="699"/>
        <w:r w:rsidR="00950079">
          <w:rPr>
            <w:rStyle w:val="a6"/>
          </w:rPr>
          <w:commentReference w:id="699"/>
        </w:r>
        <w:r w:rsidR="00950079" w:rsidRPr="006D3E9A">
          <w:rPr>
            <w:rFonts w:eastAsia="標楷體"/>
            <w:sz w:val="24"/>
          </w:rPr>
          <w:t>)</w:t>
        </w:r>
      </w:ins>
      <w:r w:rsidRPr="006D3E9A">
        <w:rPr>
          <w:rFonts w:eastAsia="標楷體"/>
          <w:sz w:val="24"/>
        </w:rPr>
        <w:t>).</w:t>
      </w:r>
      <w:r w:rsidRPr="006D3E9A">
        <w:rPr>
          <w:rFonts w:eastAsia="標楷體"/>
          <w:spacing w:val="53"/>
          <w:sz w:val="24"/>
        </w:rPr>
        <w:t xml:space="preserve"> </w:t>
      </w:r>
      <w:r w:rsidRPr="00950079">
        <w:rPr>
          <w:rFonts w:eastAsia="標楷體"/>
          <w:iCs/>
          <w:sz w:val="24"/>
          <w:rPrChange w:id="700" w:author="190498 lily" w:date="2023-11-22T20:31:00Z">
            <w:rPr>
              <w:rFonts w:eastAsia="標楷體"/>
              <w:i/>
              <w:sz w:val="24"/>
            </w:rPr>
          </w:rPrChange>
        </w:rPr>
        <w:t>Glossary—</w:t>
      </w:r>
      <w:proofErr w:type="spellStart"/>
      <w:r w:rsidRPr="00950079">
        <w:rPr>
          <w:rFonts w:eastAsia="標楷體"/>
          <w:iCs/>
          <w:sz w:val="24"/>
          <w:rPrChange w:id="701" w:author="190498 lily" w:date="2023-11-22T20:31:00Z">
            <w:rPr>
              <w:rFonts w:eastAsia="標楷體"/>
              <w:i/>
              <w:sz w:val="24"/>
            </w:rPr>
          </w:rPrChange>
        </w:rPr>
        <w:t>hyperledger-fabricdocs</w:t>
      </w:r>
      <w:proofErr w:type="spellEnd"/>
      <w:r w:rsidRPr="00950079">
        <w:rPr>
          <w:rFonts w:eastAsia="標楷體"/>
          <w:iCs/>
          <w:spacing w:val="53"/>
          <w:sz w:val="24"/>
          <w:rPrChange w:id="702" w:author="190498 lily" w:date="2023-11-22T20:31:00Z">
            <w:rPr>
              <w:rFonts w:eastAsia="標楷體"/>
              <w:i/>
              <w:spacing w:val="53"/>
              <w:sz w:val="24"/>
            </w:rPr>
          </w:rPrChange>
        </w:rPr>
        <w:t xml:space="preserve"> </w:t>
      </w:r>
      <w:r w:rsidRPr="00950079">
        <w:rPr>
          <w:rFonts w:eastAsia="標楷體"/>
          <w:iCs/>
          <w:sz w:val="24"/>
          <w:rPrChange w:id="703" w:author="190498 lily" w:date="2023-11-22T20:31:00Z">
            <w:rPr>
              <w:rFonts w:eastAsia="標楷體"/>
              <w:i/>
              <w:sz w:val="24"/>
            </w:rPr>
          </w:rPrChange>
        </w:rPr>
        <w:t>master</w:t>
      </w:r>
      <w:r w:rsidRPr="00950079">
        <w:rPr>
          <w:rFonts w:eastAsia="標楷體"/>
          <w:iCs/>
          <w:spacing w:val="53"/>
          <w:sz w:val="24"/>
          <w:rPrChange w:id="704" w:author="190498 lily" w:date="2023-11-22T20:31:00Z">
            <w:rPr>
              <w:rFonts w:eastAsia="標楷體"/>
              <w:i/>
              <w:spacing w:val="53"/>
              <w:sz w:val="24"/>
            </w:rPr>
          </w:rPrChange>
        </w:rPr>
        <w:t xml:space="preserve"> </w:t>
      </w:r>
      <w:r w:rsidRPr="00950079">
        <w:rPr>
          <w:rFonts w:eastAsia="標楷體"/>
          <w:iCs/>
          <w:spacing w:val="-2"/>
          <w:sz w:val="24"/>
          <w:rPrChange w:id="705" w:author="190498 lily" w:date="2023-11-22T20:31:00Z">
            <w:rPr>
              <w:rFonts w:eastAsia="標楷體"/>
              <w:i/>
              <w:spacing w:val="-2"/>
              <w:sz w:val="24"/>
            </w:rPr>
          </w:rPrChange>
        </w:rPr>
        <w:t>documentation</w:t>
      </w:r>
      <w:r w:rsidRPr="00950079">
        <w:rPr>
          <w:rFonts w:eastAsia="標楷體"/>
          <w:iCs/>
          <w:spacing w:val="-2"/>
          <w:sz w:val="24"/>
        </w:rPr>
        <w:t>.</w:t>
      </w:r>
    </w:p>
    <w:p w14:paraId="7B199712" w14:textId="77777777" w:rsidR="005833E1" w:rsidRPr="006D3E9A" w:rsidRDefault="005833E1">
      <w:pPr>
        <w:pStyle w:val="a3"/>
        <w:rPr>
          <w:rFonts w:eastAsia="標楷體"/>
        </w:rPr>
      </w:pPr>
    </w:p>
    <w:p w14:paraId="1FC583EE" w14:textId="219E2889" w:rsidR="005833E1" w:rsidRPr="006D3E9A" w:rsidRDefault="00000000">
      <w:pPr>
        <w:pStyle w:val="a3"/>
        <w:spacing w:line="480" w:lineRule="auto"/>
        <w:ind w:left="1761"/>
        <w:rPr>
          <w:rFonts w:eastAsia="標楷體"/>
        </w:rPr>
      </w:pPr>
      <w:r w:rsidRPr="006D3E9A">
        <w:rPr>
          <w:rFonts w:eastAsia="標楷體"/>
        </w:rPr>
        <w:t>Retrieved</w:t>
      </w:r>
      <w:r w:rsidRPr="006D3E9A">
        <w:rPr>
          <w:rFonts w:eastAsia="標楷體"/>
          <w:spacing w:val="-3"/>
        </w:rPr>
        <w:t xml:space="preserve"> </w:t>
      </w:r>
      <w:r w:rsidRPr="006D3E9A">
        <w:rPr>
          <w:rFonts w:eastAsia="標楷體"/>
        </w:rPr>
        <w:t>from</w:t>
      </w:r>
      <w:r w:rsidRPr="006D3E9A">
        <w:rPr>
          <w:rFonts w:eastAsia="標楷體"/>
          <w:spacing w:val="-3"/>
        </w:rPr>
        <w:t xml:space="preserve"> </w:t>
      </w:r>
      <w:del w:id="706" w:author="190498 lily" w:date="2023-11-22T20:32:00Z">
        <w:r w:rsidRPr="006D3E9A" w:rsidDel="00950079">
          <w:rPr>
            <w:rFonts w:eastAsia="標楷體"/>
          </w:rPr>
          <w:delText>Hyperledger.</w:delText>
        </w:r>
        <w:r w:rsidRPr="006D3E9A" w:rsidDel="00950079">
          <w:rPr>
            <w:rFonts w:eastAsia="標楷體"/>
            <w:spacing w:val="-3"/>
          </w:rPr>
          <w:delText xml:space="preserve"> </w:delText>
        </w:r>
      </w:del>
      <w:r w:rsidRPr="006D3E9A">
        <w:rPr>
          <w:rFonts w:eastAsia="標楷體"/>
        </w:rPr>
        <w:t>https://hyperledger-fabric.readthedocs.io/en/release- 2.2/glossary.html</w:t>
      </w:r>
      <w:del w:id="707" w:author="190498 lily" w:date="2023-11-22T20:31:00Z">
        <w:r w:rsidRPr="006D3E9A" w:rsidDel="00950079">
          <w:rPr>
            <w:rFonts w:eastAsia="標楷體"/>
          </w:rPr>
          <w:delText>, on 9/30/2020</w:delText>
        </w:r>
      </w:del>
      <w:r w:rsidRPr="006D3E9A">
        <w:rPr>
          <w:rFonts w:eastAsia="標楷體"/>
        </w:rPr>
        <w:t>.</w:t>
      </w:r>
    </w:p>
    <w:p w14:paraId="7762F4A2" w14:textId="23D010A8" w:rsidR="005833E1" w:rsidRPr="006D3E9A" w:rsidRDefault="00000000">
      <w:pPr>
        <w:pStyle w:val="a4"/>
        <w:numPr>
          <w:ilvl w:val="0"/>
          <w:numId w:val="1"/>
        </w:numPr>
        <w:tabs>
          <w:tab w:val="left" w:pos="1679"/>
          <w:tab w:val="left" w:pos="1761"/>
        </w:tabs>
        <w:spacing w:line="480" w:lineRule="auto"/>
        <w:ind w:right="1336" w:hanging="426"/>
        <w:rPr>
          <w:rFonts w:eastAsia="標楷體"/>
          <w:sz w:val="24"/>
        </w:rPr>
      </w:pPr>
      <w:r w:rsidRPr="006D3E9A">
        <w:rPr>
          <w:rFonts w:eastAsia="標楷體"/>
          <w:sz w:val="24"/>
        </w:rPr>
        <w:t>Red-Hat. (2020</w:t>
      </w:r>
      <w:ins w:id="708" w:author="190498 lily" w:date="2023-11-22T20:36:00Z">
        <w:r w:rsidR="00950079">
          <w:rPr>
            <w:rFonts w:eastAsia="標楷體" w:hint="eastAsia"/>
            <w:sz w:val="24"/>
            <w:lang w:eastAsia="zh-TW"/>
          </w:rPr>
          <w:t>,</w:t>
        </w:r>
        <w:r w:rsidR="00950079">
          <w:rPr>
            <w:rFonts w:eastAsia="標楷體"/>
            <w:sz w:val="24"/>
            <w:lang w:eastAsia="zh-TW"/>
          </w:rPr>
          <w:t xml:space="preserve"> n.d.</w:t>
        </w:r>
        <w:commentRangeStart w:id="709"/>
        <w:commentRangeEnd w:id="709"/>
        <w:r w:rsidR="00950079">
          <w:rPr>
            <w:rStyle w:val="a6"/>
          </w:rPr>
          <w:commentReference w:id="709"/>
        </w:r>
        <w:r w:rsidR="00950079" w:rsidRPr="006D3E9A">
          <w:rPr>
            <w:rFonts w:eastAsia="標楷體"/>
            <w:sz w:val="24"/>
          </w:rPr>
          <w:t>)</w:t>
        </w:r>
      </w:ins>
      <w:r w:rsidRPr="006D3E9A">
        <w:rPr>
          <w:rFonts w:eastAsia="標楷體"/>
          <w:sz w:val="24"/>
        </w:rPr>
        <w:t xml:space="preserve">). </w:t>
      </w:r>
      <w:r w:rsidRPr="00950079">
        <w:rPr>
          <w:rFonts w:eastAsia="標楷體"/>
          <w:iCs/>
          <w:sz w:val="24"/>
          <w:rPrChange w:id="710" w:author="190498 lily" w:date="2023-11-22T20:33:00Z">
            <w:rPr>
              <w:rFonts w:eastAsia="標楷體"/>
              <w:i/>
              <w:sz w:val="24"/>
            </w:rPr>
          </w:rPrChange>
        </w:rPr>
        <w:t>Ansible Documentation</w:t>
      </w:r>
      <w:r w:rsidRPr="00950079">
        <w:rPr>
          <w:rFonts w:eastAsia="標楷體"/>
          <w:iCs/>
          <w:sz w:val="24"/>
        </w:rPr>
        <w:t>.</w:t>
      </w:r>
      <w:r w:rsidRPr="006D3E9A">
        <w:rPr>
          <w:rFonts w:eastAsia="標楷體"/>
          <w:sz w:val="24"/>
        </w:rPr>
        <w:t xml:space="preserve"> Retrieved from</w:t>
      </w:r>
      <w:r w:rsidRPr="006D3E9A">
        <w:rPr>
          <w:rFonts w:eastAsia="標楷體"/>
          <w:spacing w:val="-14"/>
          <w:sz w:val="24"/>
        </w:rPr>
        <w:t xml:space="preserve"> </w:t>
      </w:r>
      <w:del w:id="711" w:author="190498 lily" w:date="2023-11-22T20:33:00Z">
        <w:r w:rsidRPr="006D3E9A" w:rsidDel="00950079">
          <w:rPr>
            <w:rFonts w:eastAsia="標楷體"/>
            <w:sz w:val="24"/>
          </w:rPr>
          <w:delText xml:space="preserve">Ansible Documentation. </w:delText>
        </w:r>
      </w:del>
      <w:r w:rsidRPr="006D3E9A">
        <w:rPr>
          <w:rFonts w:eastAsia="標楷體"/>
          <w:sz w:val="24"/>
        </w:rPr>
        <w:t>https://docs.ansible.com/</w:t>
      </w:r>
      <w:del w:id="712" w:author="190498 lily" w:date="2023-11-22T20:32:00Z">
        <w:r w:rsidRPr="006D3E9A" w:rsidDel="00950079">
          <w:rPr>
            <w:rFonts w:eastAsia="標楷體"/>
            <w:sz w:val="24"/>
          </w:rPr>
          <w:delText>, on 7/23/2020</w:delText>
        </w:r>
      </w:del>
      <w:r w:rsidRPr="006D3E9A">
        <w:rPr>
          <w:rFonts w:eastAsia="標楷體"/>
          <w:sz w:val="24"/>
        </w:rPr>
        <w:t>.</w:t>
      </w:r>
    </w:p>
    <w:p w14:paraId="2A4FED61" w14:textId="07B21B63" w:rsidR="005833E1" w:rsidRPr="006D3E9A" w:rsidRDefault="00000000">
      <w:pPr>
        <w:pStyle w:val="a4"/>
        <w:numPr>
          <w:ilvl w:val="0"/>
          <w:numId w:val="1"/>
        </w:numPr>
        <w:tabs>
          <w:tab w:val="left" w:pos="1674"/>
        </w:tabs>
        <w:ind w:left="1674" w:hanging="339"/>
        <w:rPr>
          <w:rFonts w:eastAsia="標楷體"/>
          <w:i/>
          <w:sz w:val="24"/>
        </w:rPr>
      </w:pPr>
      <w:r w:rsidRPr="006D3E9A">
        <w:rPr>
          <w:rFonts w:eastAsia="標楷體"/>
          <w:sz w:val="24"/>
        </w:rPr>
        <w:t>Geerling,</w:t>
      </w:r>
      <w:r w:rsidRPr="006D3E9A">
        <w:rPr>
          <w:rFonts w:eastAsia="標楷體"/>
          <w:spacing w:val="-2"/>
          <w:sz w:val="24"/>
        </w:rPr>
        <w:t xml:space="preserve"> </w:t>
      </w:r>
      <w:r w:rsidRPr="006D3E9A">
        <w:rPr>
          <w:rFonts w:eastAsia="標楷體"/>
          <w:sz w:val="24"/>
        </w:rPr>
        <w:t>J.</w:t>
      </w:r>
      <w:r w:rsidRPr="006D3E9A">
        <w:rPr>
          <w:rFonts w:eastAsia="標楷體"/>
          <w:spacing w:val="-1"/>
          <w:sz w:val="24"/>
        </w:rPr>
        <w:t xml:space="preserve"> </w:t>
      </w:r>
      <w:r w:rsidRPr="006D3E9A">
        <w:rPr>
          <w:rFonts w:eastAsia="標楷體"/>
          <w:sz w:val="24"/>
        </w:rPr>
        <w:t>(2015).</w:t>
      </w:r>
      <w:r w:rsidRPr="006D3E9A">
        <w:rPr>
          <w:rFonts w:eastAsia="標楷體"/>
          <w:spacing w:val="-1"/>
          <w:sz w:val="24"/>
        </w:rPr>
        <w:t xml:space="preserve"> </w:t>
      </w:r>
      <w:r w:rsidRPr="006D3E9A">
        <w:rPr>
          <w:rFonts w:eastAsia="標楷體"/>
          <w:i/>
          <w:sz w:val="24"/>
        </w:rPr>
        <w:t>Ansible</w:t>
      </w:r>
      <w:r w:rsidRPr="006D3E9A">
        <w:rPr>
          <w:rFonts w:eastAsia="標楷體"/>
          <w:i/>
          <w:spacing w:val="-2"/>
          <w:sz w:val="24"/>
        </w:rPr>
        <w:t xml:space="preserve"> </w:t>
      </w:r>
      <w:r w:rsidRPr="006D3E9A">
        <w:rPr>
          <w:rFonts w:eastAsia="標楷體"/>
          <w:i/>
          <w:sz w:val="24"/>
        </w:rPr>
        <w:t>for</w:t>
      </w:r>
      <w:r w:rsidRPr="006D3E9A">
        <w:rPr>
          <w:rFonts w:eastAsia="標楷體"/>
          <w:i/>
          <w:spacing w:val="-1"/>
          <w:sz w:val="24"/>
        </w:rPr>
        <w:t xml:space="preserve"> </w:t>
      </w:r>
      <w:r w:rsidRPr="006D3E9A">
        <w:rPr>
          <w:rFonts w:eastAsia="標楷體"/>
          <w:i/>
          <w:spacing w:val="-2"/>
          <w:sz w:val="24"/>
        </w:rPr>
        <w:t>DevOps.</w:t>
      </w:r>
      <w:ins w:id="713" w:author="190498 lily" w:date="2023-11-22T20:33:00Z">
        <w:r w:rsidR="00950079">
          <w:rPr>
            <w:rFonts w:eastAsia="標楷體" w:hint="eastAsia"/>
            <w:i/>
            <w:spacing w:val="-2"/>
            <w:sz w:val="24"/>
            <w:lang w:eastAsia="zh-TW"/>
          </w:rPr>
          <w:t>不夠完整</w:t>
        </w:r>
        <w:r w:rsidR="00950079">
          <w:rPr>
            <w:rFonts w:eastAsia="標楷體" w:hint="eastAsia"/>
            <w:i/>
            <w:spacing w:val="-2"/>
            <w:sz w:val="24"/>
            <w:lang w:eastAsia="zh-TW"/>
          </w:rPr>
          <w:t xml:space="preserve"> </w:t>
        </w:r>
        <w:r w:rsidR="00950079">
          <w:rPr>
            <w:rFonts w:eastAsia="標楷體" w:hint="eastAsia"/>
            <w:i/>
            <w:spacing w:val="-2"/>
            <w:sz w:val="24"/>
            <w:lang w:eastAsia="zh-TW"/>
          </w:rPr>
          <w:t>但由於沒有其他資訊我無法判斷這個文獻型態</w:t>
        </w:r>
      </w:ins>
    </w:p>
    <w:p w14:paraId="575265E6" w14:textId="77777777" w:rsidR="005833E1" w:rsidRPr="006D3E9A" w:rsidRDefault="005833E1">
      <w:pPr>
        <w:pStyle w:val="a3"/>
        <w:rPr>
          <w:rFonts w:eastAsia="標楷體"/>
          <w:i/>
        </w:rPr>
      </w:pPr>
    </w:p>
    <w:p w14:paraId="0F1C0339" w14:textId="154F7128" w:rsidR="005833E1" w:rsidRPr="006D3E9A" w:rsidRDefault="00000000">
      <w:pPr>
        <w:pStyle w:val="a4"/>
        <w:numPr>
          <w:ilvl w:val="0"/>
          <w:numId w:val="1"/>
        </w:numPr>
        <w:tabs>
          <w:tab w:val="left" w:pos="1667"/>
          <w:tab w:val="left" w:pos="1761"/>
        </w:tabs>
        <w:spacing w:before="1" w:line="480" w:lineRule="auto"/>
        <w:ind w:right="1336" w:hanging="426"/>
        <w:rPr>
          <w:rFonts w:eastAsia="標楷體"/>
          <w:sz w:val="24"/>
        </w:rPr>
      </w:pPr>
      <w:r w:rsidRPr="006D3E9A">
        <w:rPr>
          <w:rFonts w:eastAsia="標楷體"/>
          <w:sz w:val="24"/>
        </w:rPr>
        <w:t>Docker.</w:t>
      </w:r>
      <w:r w:rsidRPr="006D3E9A">
        <w:rPr>
          <w:rFonts w:eastAsia="標楷體"/>
          <w:spacing w:val="-14"/>
          <w:sz w:val="24"/>
        </w:rPr>
        <w:t xml:space="preserve"> </w:t>
      </w:r>
      <w:r w:rsidRPr="006D3E9A">
        <w:rPr>
          <w:rFonts w:eastAsia="標楷體"/>
          <w:sz w:val="24"/>
        </w:rPr>
        <w:t>(2020).</w:t>
      </w:r>
      <w:r w:rsidRPr="006D3E9A">
        <w:rPr>
          <w:rFonts w:eastAsia="標楷體"/>
          <w:spacing w:val="-14"/>
          <w:sz w:val="24"/>
        </w:rPr>
        <w:t xml:space="preserve"> </w:t>
      </w:r>
      <w:r w:rsidRPr="00950079">
        <w:rPr>
          <w:rFonts w:eastAsia="標楷體"/>
          <w:iCs/>
          <w:sz w:val="24"/>
          <w:rPrChange w:id="714" w:author="190498 lily" w:date="2023-11-22T20:34:00Z">
            <w:rPr>
              <w:rFonts w:eastAsia="標楷體"/>
              <w:i/>
              <w:sz w:val="24"/>
            </w:rPr>
          </w:rPrChange>
        </w:rPr>
        <w:t>Docker</w:t>
      </w:r>
      <w:r w:rsidRPr="00950079">
        <w:rPr>
          <w:rFonts w:eastAsia="標楷體"/>
          <w:iCs/>
          <w:spacing w:val="-14"/>
          <w:sz w:val="24"/>
          <w:rPrChange w:id="715" w:author="190498 lily" w:date="2023-11-22T20:34:00Z">
            <w:rPr>
              <w:rFonts w:eastAsia="標楷體"/>
              <w:i/>
              <w:spacing w:val="-14"/>
              <w:sz w:val="24"/>
            </w:rPr>
          </w:rPrChange>
        </w:rPr>
        <w:t xml:space="preserve"> </w:t>
      </w:r>
      <w:r w:rsidRPr="00950079">
        <w:rPr>
          <w:rFonts w:eastAsia="標楷體"/>
          <w:iCs/>
          <w:sz w:val="24"/>
          <w:rPrChange w:id="716" w:author="190498 lily" w:date="2023-11-22T20:34:00Z">
            <w:rPr>
              <w:rFonts w:eastAsia="標楷體"/>
              <w:i/>
              <w:sz w:val="24"/>
            </w:rPr>
          </w:rPrChange>
        </w:rPr>
        <w:t>overview</w:t>
      </w:r>
      <w:r w:rsidRPr="00950079">
        <w:rPr>
          <w:rFonts w:eastAsia="標楷體"/>
          <w:iCs/>
          <w:spacing w:val="-14"/>
          <w:sz w:val="24"/>
          <w:rPrChange w:id="717" w:author="190498 lily" w:date="2023-11-22T20:34:00Z">
            <w:rPr>
              <w:rFonts w:eastAsia="標楷體"/>
              <w:i/>
              <w:spacing w:val="-14"/>
              <w:sz w:val="24"/>
            </w:rPr>
          </w:rPrChange>
        </w:rPr>
        <w:t xml:space="preserve"> </w:t>
      </w:r>
      <w:r w:rsidRPr="00950079">
        <w:rPr>
          <w:rFonts w:eastAsia="標楷體"/>
          <w:iCs/>
          <w:sz w:val="24"/>
          <w:rPrChange w:id="718" w:author="190498 lily" w:date="2023-11-22T20:34:00Z">
            <w:rPr>
              <w:rFonts w:eastAsia="標楷體"/>
              <w:i/>
              <w:sz w:val="24"/>
            </w:rPr>
          </w:rPrChange>
        </w:rPr>
        <w:t>|</w:t>
      </w:r>
      <w:r w:rsidRPr="00950079">
        <w:rPr>
          <w:rFonts w:eastAsia="標楷體"/>
          <w:iCs/>
          <w:spacing w:val="-14"/>
          <w:sz w:val="24"/>
          <w:rPrChange w:id="719" w:author="190498 lily" w:date="2023-11-22T20:34:00Z">
            <w:rPr>
              <w:rFonts w:eastAsia="標楷體"/>
              <w:i/>
              <w:spacing w:val="-14"/>
              <w:sz w:val="24"/>
            </w:rPr>
          </w:rPrChange>
        </w:rPr>
        <w:t xml:space="preserve"> </w:t>
      </w:r>
      <w:r w:rsidRPr="00950079">
        <w:rPr>
          <w:rFonts w:eastAsia="標楷體"/>
          <w:iCs/>
          <w:sz w:val="24"/>
          <w:rPrChange w:id="720" w:author="190498 lily" w:date="2023-11-22T20:34:00Z">
            <w:rPr>
              <w:rFonts w:eastAsia="標楷體"/>
              <w:i/>
              <w:sz w:val="24"/>
            </w:rPr>
          </w:rPrChange>
        </w:rPr>
        <w:t>Docker</w:t>
      </w:r>
      <w:r w:rsidRPr="00950079">
        <w:rPr>
          <w:rFonts w:eastAsia="標楷體"/>
          <w:iCs/>
          <w:spacing w:val="-14"/>
          <w:sz w:val="24"/>
          <w:rPrChange w:id="721" w:author="190498 lily" w:date="2023-11-22T20:34:00Z">
            <w:rPr>
              <w:rFonts w:eastAsia="標楷體"/>
              <w:i/>
              <w:spacing w:val="-14"/>
              <w:sz w:val="24"/>
            </w:rPr>
          </w:rPrChange>
        </w:rPr>
        <w:t xml:space="preserve"> </w:t>
      </w:r>
      <w:r w:rsidRPr="00950079">
        <w:rPr>
          <w:rFonts w:eastAsia="標楷體"/>
          <w:iCs/>
          <w:sz w:val="24"/>
          <w:rPrChange w:id="722" w:author="190498 lily" w:date="2023-11-22T20:34:00Z">
            <w:rPr>
              <w:rFonts w:eastAsia="標楷體"/>
              <w:i/>
              <w:sz w:val="24"/>
            </w:rPr>
          </w:rPrChange>
        </w:rPr>
        <w:t>Documentation</w:t>
      </w:r>
      <w:r w:rsidRPr="00950079">
        <w:rPr>
          <w:rFonts w:eastAsia="標楷體"/>
          <w:iCs/>
          <w:sz w:val="24"/>
        </w:rPr>
        <w:t>.</w:t>
      </w:r>
      <w:r w:rsidRPr="006D3E9A">
        <w:rPr>
          <w:rFonts w:eastAsia="標楷體"/>
          <w:spacing w:val="-14"/>
          <w:sz w:val="24"/>
        </w:rPr>
        <w:t xml:space="preserve"> </w:t>
      </w:r>
      <w:r w:rsidRPr="006D3E9A">
        <w:rPr>
          <w:rFonts w:eastAsia="標楷體"/>
          <w:sz w:val="24"/>
        </w:rPr>
        <w:t>Retrieved</w:t>
      </w:r>
      <w:r w:rsidRPr="006D3E9A">
        <w:rPr>
          <w:rFonts w:eastAsia="標楷體"/>
          <w:spacing w:val="-14"/>
          <w:sz w:val="24"/>
        </w:rPr>
        <w:t xml:space="preserve"> </w:t>
      </w:r>
      <w:r w:rsidRPr="006D3E9A">
        <w:rPr>
          <w:rFonts w:eastAsia="標楷體"/>
          <w:sz w:val="24"/>
        </w:rPr>
        <w:t>from</w:t>
      </w:r>
      <w:r w:rsidRPr="006D3E9A">
        <w:rPr>
          <w:rFonts w:eastAsia="標楷體"/>
          <w:spacing w:val="-14"/>
          <w:sz w:val="24"/>
        </w:rPr>
        <w:t xml:space="preserve"> </w:t>
      </w:r>
      <w:del w:id="723" w:author="190498 lily" w:date="2023-11-22T20:34:00Z">
        <w:r w:rsidRPr="006D3E9A" w:rsidDel="00950079">
          <w:rPr>
            <w:rFonts w:eastAsia="標楷體"/>
            <w:sz w:val="24"/>
          </w:rPr>
          <w:delText xml:space="preserve">Docker. </w:delText>
        </w:r>
      </w:del>
      <w:r w:rsidRPr="006D3E9A">
        <w:rPr>
          <w:rFonts w:eastAsia="標楷體"/>
          <w:sz w:val="24"/>
        </w:rPr>
        <w:t>https://docs.docker.com/engine/</w:t>
      </w:r>
      <w:del w:id="724" w:author="190498 lily" w:date="2023-11-22T20:33:00Z">
        <w:r w:rsidRPr="006D3E9A" w:rsidDel="00950079">
          <w:rPr>
            <w:rFonts w:eastAsia="標楷體"/>
            <w:sz w:val="24"/>
          </w:rPr>
          <w:delText>, on 6/14/2020</w:delText>
        </w:r>
      </w:del>
      <w:r w:rsidRPr="006D3E9A">
        <w:rPr>
          <w:rFonts w:eastAsia="標楷體"/>
          <w:sz w:val="24"/>
        </w:rPr>
        <w:t>.</w:t>
      </w:r>
    </w:p>
    <w:p w14:paraId="40B44CF1" w14:textId="77777777" w:rsidR="005833E1" w:rsidRPr="006D3E9A" w:rsidRDefault="00000000">
      <w:pPr>
        <w:pStyle w:val="a4"/>
        <w:numPr>
          <w:ilvl w:val="0"/>
          <w:numId w:val="1"/>
        </w:numPr>
        <w:tabs>
          <w:tab w:val="left" w:pos="1674"/>
        </w:tabs>
        <w:ind w:left="1674" w:hanging="339"/>
        <w:rPr>
          <w:rFonts w:eastAsia="標楷體"/>
          <w:sz w:val="24"/>
        </w:rPr>
      </w:pPr>
      <w:proofErr w:type="spellStart"/>
      <w:r w:rsidRPr="006D3E9A">
        <w:rPr>
          <w:rFonts w:eastAsia="標楷體"/>
          <w:sz w:val="24"/>
        </w:rPr>
        <w:t>Goldkuhl</w:t>
      </w:r>
      <w:proofErr w:type="spellEnd"/>
      <w:r w:rsidRPr="006D3E9A">
        <w:rPr>
          <w:rFonts w:eastAsia="標楷體"/>
          <w:sz w:val="24"/>
        </w:rPr>
        <w:t>,</w:t>
      </w:r>
      <w:r w:rsidRPr="006D3E9A">
        <w:rPr>
          <w:rFonts w:eastAsia="標楷體"/>
          <w:spacing w:val="-4"/>
          <w:sz w:val="24"/>
        </w:rPr>
        <w:t xml:space="preserve"> </w:t>
      </w:r>
      <w:r w:rsidRPr="006D3E9A">
        <w:rPr>
          <w:rFonts w:eastAsia="標楷體"/>
          <w:sz w:val="24"/>
        </w:rPr>
        <w:t>G.</w:t>
      </w:r>
      <w:r w:rsidRPr="006D3E9A">
        <w:rPr>
          <w:rFonts w:eastAsia="標楷體"/>
          <w:spacing w:val="-2"/>
          <w:sz w:val="24"/>
        </w:rPr>
        <w:t xml:space="preserve"> </w:t>
      </w:r>
      <w:r w:rsidRPr="006D3E9A">
        <w:rPr>
          <w:rFonts w:eastAsia="標楷體"/>
          <w:sz w:val="24"/>
        </w:rPr>
        <w:t>(2017).</w:t>
      </w:r>
      <w:r w:rsidRPr="006D3E9A">
        <w:rPr>
          <w:rFonts w:eastAsia="標楷體"/>
          <w:spacing w:val="-1"/>
          <w:sz w:val="24"/>
        </w:rPr>
        <w:t xml:space="preserve"> </w:t>
      </w:r>
      <w:r w:rsidRPr="006D3E9A">
        <w:rPr>
          <w:rFonts w:eastAsia="標楷體"/>
          <w:sz w:val="24"/>
        </w:rPr>
        <w:t>Separation</w:t>
      </w:r>
      <w:r w:rsidRPr="006D3E9A">
        <w:rPr>
          <w:rFonts w:eastAsia="標楷體"/>
          <w:spacing w:val="-2"/>
          <w:sz w:val="24"/>
        </w:rPr>
        <w:t xml:space="preserve"> </w:t>
      </w:r>
      <w:r w:rsidRPr="006D3E9A">
        <w:rPr>
          <w:rFonts w:eastAsia="標楷體"/>
          <w:sz w:val="24"/>
        </w:rPr>
        <w:t>or</w:t>
      </w:r>
      <w:r w:rsidRPr="006D3E9A">
        <w:rPr>
          <w:rFonts w:eastAsia="標楷體"/>
          <w:spacing w:val="-2"/>
          <w:sz w:val="24"/>
        </w:rPr>
        <w:t xml:space="preserve"> </w:t>
      </w:r>
      <w:r w:rsidRPr="006D3E9A">
        <w:rPr>
          <w:rFonts w:eastAsia="標楷體"/>
          <w:sz w:val="24"/>
        </w:rPr>
        <w:t>unity?</w:t>
      </w:r>
      <w:r w:rsidRPr="006D3E9A">
        <w:rPr>
          <w:rFonts w:eastAsia="標楷體"/>
          <w:spacing w:val="-2"/>
          <w:sz w:val="24"/>
        </w:rPr>
        <w:t xml:space="preserve"> </w:t>
      </w:r>
      <w:r w:rsidRPr="006D3E9A">
        <w:rPr>
          <w:rFonts w:eastAsia="標楷體"/>
          <w:sz w:val="24"/>
        </w:rPr>
        <w:t>Behavioral</w:t>
      </w:r>
      <w:r w:rsidRPr="006D3E9A">
        <w:rPr>
          <w:rFonts w:eastAsia="標楷體"/>
          <w:spacing w:val="-2"/>
          <w:sz w:val="24"/>
        </w:rPr>
        <w:t xml:space="preserve"> </w:t>
      </w:r>
      <w:r w:rsidRPr="006D3E9A">
        <w:rPr>
          <w:rFonts w:eastAsia="標楷體"/>
          <w:sz w:val="24"/>
        </w:rPr>
        <w:t>science</w:t>
      </w:r>
      <w:r w:rsidRPr="006D3E9A">
        <w:rPr>
          <w:rFonts w:eastAsia="標楷體"/>
          <w:spacing w:val="-2"/>
          <w:sz w:val="24"/>
        </w:rPr>
        <w:t xml:space="preserve"> </w:t>
      </w:r>
      <w:r w:rsidRPr="006D3E9A">
        <w:rPr>
          <w:rFonts w:eastAsia="標楷體"/>
          <w:sz w:val="24"/>
        </w:rPr>
        <w:t>vs.</w:t>
      </w:r>
      <w:r w:rsidRPr="006D3E9A">
        <w:rPr>
          <w:rFonts w:eastAsia="標楷體"/>
          <w:spacing w:val="-2"/>
          <w:sz w:val="24"/>
        </w:rPr>
        <w:t xml:space="preserve"> </w:t>
      </w:r>
      <w:r w:rsidRPr="006D3E9A">
        <w:rPr>
          <w:rFonts w:eastAsia="標楷體"/>
          <w:sz w:val="24"/>
        </w:rPr>
        <w:t>design</w:t>
      </w:r>
      <w:r w:rsidRPr="006D3E9A">
        <w:rPr>
          <w:rFonts w:eastAsia="標楷體"/>
          <w:spacing w:val="-1"/>
          <w:sz w:val="24"/>
        </w:rPr>
        <w:t xml:space="preserve"> </w:t>
      </w:r>
      <w:r w:rsidRPr="006D3E9A">
        <w:rPr>
          <w:rFonts w:eastAsia="標楷體"/>
          <w:spacing w:val="-2"/>
          <w:sz w:val="24"/>
        </w:rPr>
        <w:t>science.</w:t>
      </w:r>
    </w:p>
    <w:p w14:paraId="5FF88BF8" w14:textId="7879D6A4" w:rsidR="005833E1" w:rsidRPr="006D3E9A" w:rsidRDefault="00950079">
      <w:pPr>
        <w:pStyle w:val="a4"/>
        <w:numPr>
          <w:ilvl w:val="0"/>
          <w:numId w:val="1"/>
        </w:numPr>
        <w:tabs>
          <w:tab w:val="left" w:pos="1666"/>
          <w:tab w:val="left" w:pos="1761"/>
        </w:tabs>
        <w:spacing w:before="276" w:line="480" w:lineRule="auto"/>
        <w:ind w:right="1336" w:hanging="426"/>
        <w:jc w:val="both"/>
        <w:rPr>
          <w:rFonts w:eastAsia="標楷體"/>
          <w:sz w:val="24"/>
        </w:rPr>
      </w:pPr>
      <w:ins w:id="725" w:author="190498 lily" w:date="2023-11-22T20:37:00Z">
        <w:r w:rsidRPr="006D3E9A">
          <w:rPr>
            <w:rFonts w:eastAsia="標楷體"/>
            <w:sz w:val="24"/>
          </w:rPr>
          <w:t>Hevner,</w:t>
        </w:r>
        <w:r>
          <w:rPr>
            <w:rFonts w:eastAsia="標楷體" w:hint="eastAsia"/>
            <w:sz w:val="24"/>
            <w:lang w:eastAsia="zh-TW"/>
          </w:rPr>
          <w:t xml:space="preserve"> </w:t>
        </w:r>
      </w:ins>
      <w:r w:rsidR="00000000" w:rsidRPr="006D3E9A">
        <w:rPr>
          <w:rFonts w:eastAsia="標楷體"/>
          <w:sz w:val="24"/>
        </w:rPr>
        <w:t>A. R.</w:t>
      </w:r>
      <w:ins w:id="726" w:author="190498 lily" w:date="2023-11-22T20:37:00Z">
        <w:r>
          <w:rPr>
            <w:rFonts w:eastAsia="標楷體"/>
            <w:sz w:val="24"/>
            <w:lang w:eastAsia="zh-TW"/>
          </w:rPr>
          <w:t>,</w:t>
        </w:r>
      </w:ins>
      <w:ins w:id="727" w:author="190498 lily" w:date="2023-11-22T20:38:00Z">
        <w:r w:rsidR="00A67ABF">
          <w:rPr>
            <w:rFonts w:eastAsia="標楷體"/>
            <w:sz w:val="24"/>
            <w:lang w:eastAsia="zh-TW"/>
          </w:rPr>
          <w:t xml:space="preserve"> </w:t>
        </w:r>
      </w:ins>
      <w:del w:id="728" w:author="190498 lily" w:date="2023-11-22T20:38:00Z">
        <w:r w:rsidR="00000000" w:rsidRPr="006D3E9A" w:rsidDel="00A67ABF">
          <w:rPr>
            <w:rFonts w:eastAsia="標楷體"/>
            <w:sz w:val="24"/>
          </w:rPr>
          <w:delText xml:space="preserve"> </w:delText>
        </w:r>
      </w:del>
      <w:del w:id="729" w:author="190498 lily" w:date="2023-11-22T20:37:00Z">
        <w:r w:rsidR="00000000" w:rsidRPr="006D3E9A" w:rsidDel="00950079">
          <w:rPr>
            <w:rFonts w:eastAsia="標楷體"/>
            <w:sz w:val="24"/>
          </w:rPr>
          <w:delText xml:space="preserve">Hevner, </w:delText>
        </w:r>
      </w:del>
      <w:ins w:id="730" w:author="190498 lily" w:date="2023-11-22T20:37:00Z">
        <w:r w:rsidRPr="006D3E9A">
          <w:rPr>
            <w:rFonts w:eastAsia="標楷體"/>
            <w:sz w:val="24"/>
          </w:rPr>
          <w:t>March,</w:t>
        </w:r>
        <w:r>
          <w:rPr>
            <w:rFonts w:eastAsia="標楷體"/>
            <w:sz w:val="24"/>
          </w:rPr>
          <w:t xml:space="preserve"> </w:t>
        </w:r>
      </w:ins>
      <w:r w:rsidR="00000000" w:rsidRPr="006D3E9A">
        <w:rPr>
          <w:rFonts w:eastAsia="標楷體"/>
          <w:sz w:val="24"/>
        </w:rPr>
        <w:t>S.</w:t>
      </w:r>
      <w:r w:rsidR="00000000" w:rsidRPr="006D3E9A">
        <w:rPr>
          <w:rFonts w:eastAsia="標楷體"/>
          <w:spacing w:val="-3"/>
          <w:sz w:val="24"/>
        </w:rPr>
        <w:t xml:space="preserve"> </w:t>
      </w:r>
      <w:r w:rsidR="00000000" w:rsidRPr="006D3E9A">
        <w:rPr>
          <w:rFonts w:eastAsia="標楷體"/>
          <w:sz w:val="24"/>
        </w:rPr>
        <w:t>T.</w:t>
      </w:r>
      <w:ins w:id="731" w:author="190498 lily" w:date="2023-11-22T20:37:00Z">
        <w:r>
          <w:rPr>
            <w:rFonts w:eastAsia="標楷體"/>
            <w:sz w:val="24"/>
          </w:rPr>
          <w:t>,</w:t>
        </w:r>
      </w:ins>
      <w:ins w:id="732" w:author="190498 lily" w:date="2023-11-22T20:38:00Z">
        <w:r w:rsidR="00A67ABF">
          <w:rPr>
            <w:rFonts w:eastAsia="標楷體"/>
            <w:sz w:val="24"/>
          </w:rPr>
          <w:t xml:space="preserve"> </w:t>
        </w:r>
      </w:ins>
      <w:del w:id="733" w:author="190498 lily" w:date="2023-11-22T20:37:00Z">
        <w:r w:rsidR="00000000" w:rsidRPr="006D3E9A" w:rsidDel="00950079">
          <w:rPr>
            <w:rFonts w:eastAsia="標楷體"/>
            <w:sz w:val="24"/>
          </w:rPr>
          <w:delText xml:space="preserve"> March, </w:delText>
        </w:r>
      </w:del>
      <w:ins w:id="734" w:author="190498 lily" w:date="2023-11-22T20:38:00Z">
        <w:r w:rsidRPr="006D3E9A">
          <w:rPr>
            <w:rFonts w:eastAsia="標楷體"/>
            <w:sz w:val="24"/>
          </w:rPr>
          <w:t>Park,</w:t>
        </w:r>
        <w:r>
          <w:rPr>
            <w:rFonts w:eastAsia="標楷體"/>
            <w:sz w:val="24"/>
          </w:rPr>
          <w:t xml:space="preserve"> </w:t>
        </w:r>
      </w:ins>
      <w:r w:rsidR="00000000" w:rsidRPr="006D3E9A">
        <w:rPr>
          <w:rFonts w:eastAsia="標楷體"/>
          <w:sz w:val="24"/>
        </w:rPr>
        <w:t>J.</w:t>
      </w:r>
      <w:ins w:id="735" w:author="190498 lily" w:date="2023-11-22T20:38:00Z">
        <w:r>
          <w:rPr>
            <w:rFonts w:eastAsia="標楷體"/>
            <w:sz w:val="24"/>
          </w:rPr>
          <w:t>,</w:t>
        </w:r>
      </w:ins>
      <w:ins w:id="736" w:author="190498 lily" w:date="2023-11-22T20:39:00Z">
        <w:r w:rsidR="00A67ABF">
          <w:rPr>
            <w:rFonts w:eastAsia="標楷體"/>
            <w:sz w:val="24"/>
          </w:rPr>
          <w:t xml:space="preserve"> and </w:t>
        </w:r>
        <w:r w:rsidR="00A67ABF" w:rsidRPr="006D3E9A">
          <w:rPr>
            <w:rFonts w:eastAsia="標楷體"/>
            <w:sz w:val="24"/>
          </w:rPr>
          <w:t>Ram</w:t>
        </w:r>
        <w:r w:rsidR="00A67ABF">
          <w:rPr>
            <w:rFonts w:eastAsia="標楷體"/>
            <w:sz w:val="24"/>
          </w:rPr>
          <w:t xml:space="preserve">, </w:t>
        </w:r>
      </w:ins>
      <w:del w:id="737" w:author="190498 lily" w:date="2023-11-22T20:38:00Z">
        <w:r w:rsidR="00000000" w:rsidRPr="006D3E9A" w:rsidDel="00950079">
          <w:rPr>
            <w:rFonts w:eastAsia="標楷體"/>
            <w:sz w:val="24"/>
          </w:rPr>
          <w:delText xml:space="preserve"> Park, </w:delText>
        </w:r>
      </w:del>
      <w:r w:rsidR="00000000" w:rsidRPr="006D3E9A">
        <w:rPr>
          <w:rFonts w:eastAsia="標楷體"/>
          <w:sz w:val="24"/>
        </w:rPr>
        <w:t>S</w:t>
      </w:r>
      <w:del w:id="738" w:author="190498 lily" w:date="2023-11-22T20:39:00Z">
        <w:r w:rsidR="00000000" w:rsidRPr="006D3E9A" w:rsidDel="00A67ABF">
          <w:rPr>
            <w:rFonts w:eastAsia="標楷體"/>
            <w:sz w:val="24"/>
          </w:rPr>
          <w:delText>. Ram</w:delText>
        </w:r>
      </w:del>
      <w:r w:rsidR="00000000" w:rsidRPr="006D3E9A">
        <w:rPr>
          <w:rFonts w:eastAsia="標楷體"/>
          <w:sz w:val="24"/>
        </w:rPr>
        <w:t>. (2004). Design science in information systems research.</w:t>
      </w:r>
    </w:p>
    <w:p w14:paraId="5D1EA1CD" w14:textId="3089524A" w:rsidR="005833E1" w:rsidRPr="006D3E9A" w:rsidRDefault="00000000">
      <w:pPr>
        <w:pStyle w:val="a4"/>
        <w:numPr>
          <w:ilvl w:val="0"/>
          <w:numId w:val="1"/>
        </w:numPr>
        <w:tabs>
          <w:tab w:val="left" w:pos="1761"/>
          <w:tab w:val="left" w:pos="1788"/>
        </w:tabs>
        <w:spacing w:line="480" w:lineRule="auto"/>
        <w:ind w:right="1336" w:hanging="426"/>
        <w:jc w:val="both"/>
        <w:rPr>
          <w:rFonts w:eastAsia="標楷體"/>
          <w:i/>
          <w:sz w:val="24"/>
        </w:rPr>
      </w:pPr>
      <w:r w:rsidRPr="006D3E9A">
        <w:rPr>
          <w:rFonts w:eastAsia="標楷體"/>
          <w:sz w:val="24"/>
        </w:rPr>
        <w:tab/>
      </w:r>
      <w:ins w:id="739" w:author="190498 lily" w:date="2023-11-22T20:40:00Z">
        <w:r w:rsidR="00A67ABF" w:rsidRPr="006D3E9A">
          <w:rPr>
            <w:rFonts w:eastAsia="標楷體"/>
            <w:sz w:val="24"/>
          </w:rPr>
          <w:t>Hochstein</w:t>
        </w:r>
        <w:r w:rsidR="00A67ABF">
          <w:rPr>
            <w:rFonts w:eastAsia="標楷體"/>
            <w:sz w:val="24"/>
          </w:rPr>
          <w:t>,</w:t>
        </w:r>
        <w:r w:rsidR="00A67ABF" w:rsidRPr="006D3E9A">
          <w:rPr>
            <w:rFonts w:eastAsia="標楷體"/>
            <w:sz w:val="24"/>
          </w:rPr>
          <w:t xml:space="preserve"> </w:t>
        </w:r>
      </w:ins>
      <w:r w:rsidRPr="006D3E9A">
        <w:rPr>
          <w:rFonts w:eastAsia="標楷體"/>
          <w:sz w:val="24"/>
        </w:rPr>
        <w:t>L.</w:t>
      </w:r>
      <w:del w:id="740" w:author="190498 lily" w:date="2023-11-22T20:40:00Z">
        <w:r w:rsidRPr="006D3E9A" w:rsidDel="00A67ABF">
          <w:rPr>
            <w:rFonts w:eastAsia="標楷體"/>
            <w:sz w:val="24"/>
          </w:rPr>
          <w:delText xml:space="preserve"> Hochstein</w:delText>
        </w:r>
      </w:del>
      <w:r w:rsidRPr="006D3E9A">
        <w:rPr>
          <w:rFonts w:eastAsia="標楷體"/>
          <w:sz w:val="24"/>
        </w:rPr>
        <w:t xml:space="preserve">, </w:t>
      </w:r>
      <w:ins w:id="741" w:author="190498 lily" w:date="2023-11-22T20:40:00Z">
        <w:r w:rsidR="00A67ABF" w:rsidRPr="006D3E9A">
          <w:rPr>
            <w:rFonts w:eastAsia="標楷體"/>
            <w:sz w:val="24"/>
          </w:rPr>
          <w:t>Moser</w:t>
        </w:r>
        <w:r w:rsidR="00A67ABF">
          <w:rPr>
            <w:rFonts w:eastAsia="標楷體"/>
            <w:sz w:val="24"/>
          </w:rPr>
          <w:t>,</w:t>
        </w:r>
        <w:r w:rsidR="00A67ABF" w:rsidRPr="006D3E9A">
          <w:rPr>
            <w:rFonts w:eastAsia="標楷體"/>
            <w:sz w:val="24"/>
          </w:rPr>
          <w:t xml:space="preserve"> </w:t>
        </w:r>
      </w:ins>
      <w:r w:rsidRPr="006D3E9A">
        <w:rPr>
          <w:rFonts w:eastAsia="標楷體"/>
          <w:sz w:val="24"/>
        </w:rPr>
        <w:t>R.</w:t>
      </w:r>
      <w:del w:id="742" w:author="190498 lily" w:date="2023-11-22T20:40:00Z">
        <w:r w:rsidRPr="006D3E9A" w:rsidDel="00A67ABF">
          <w:rPr>
            <w:rFonts w:eastAsia="標楷體"/>
            <w:sz w:val="24"/>
          </w:rPr>
          <w:delText xml:space="preserve"> Moser. </w:delText>
        </w:r>
      </w:del>
      <w:r w:rsidRPr="006D3E9A">
        <w:rPr>
          <w:rFonts w:eastAsia="標楷體"/>
          <w:sz w:val="24"/>
        </w:rPr>
        <w:t xml:space="preserve">(2015). </w:t>
      </w:r>
      <w:r w:rsidRPr="006D3E9A">
        <w:rPr>
          <w:rFonts w:eastAsia="標楷體"/>
          <w:i/>
          <w:sz w:val="24"/>
        </w:rPr>
        <w:t>Ansible: Up and Running: Automating Configuration Management and Deployment the Easy Way.</w:t>
      </w:r>
    </w:p>
    <w:p w14:paraId="7B322736" w14:textId="654137DF" w:rsidR="005833E1" w:rsidRPr="006D3E9A" w:rsidRDefault="00000000">
      <w:pPr>
        <w:pStyle w:val="a4"/>
        <w:numPr>
          <w:ilvl w:val="0"/>
          <w:numId w:val="1"/>
        </w:numPr>
        <w:tabs>
          <w:tab w:val="left" w:pos="1761"/>
          <w:tab w:val="left" w:pos="1863"/>
        </w:tabs>
        <w:spacing w:line="480" w:lineRule="auto"/>
        <w:ind w:right="1336" w:hanging="426"/>
        <w:jc w:val="both"/>
        <w:rPr>
          <w:rFonts w:eastAsia="標楷體"/>
          <w:sz w:val="24"/>
        </w:rPr>
      </w:pPr>
      <w:r w:rsidRPr="006D3E9A">
        <w:rPr>
          <w:rFonts w:eastAsia="標楷體"/>
          <w:sz w:val="24"/>
        </w:rPr>
        <w:tab/>
      </w:r>
      <w:ins w:id="743" w:author="190498 lily" w:date="2023-11-22T20:41:00Z">
        <w:r w:rsidR="00A67ABF" w:rsidRPr="006D3E9A">
          <w:rPr>
            <w:rFonts w:eastAsia="標楷體"/>
            <w:sz w:val="24"/>
          </w:rPr>
          <w:t>Gorenflo</w:t>
        </w:r>
        <w:r w:rsidR="00A67ABF">
          <w:rPr>
            <w:rFonts w:eastAsia="標楷體"/>
            <w:sz w:val="24"/>
          </w:rPr>
          <w:t>,</w:t>
        </w:r>
        <w:r w:rsidR="00A67ABF" w:rsidRPr="006D3E9A">
          <w:rPr>
            <w:rFonts w:eastAsia="標楷體"/>
            <w:sz w:val="24"/>
          </w:rPr>
          <w:t xml:space="preserve"> </w:t>
        </w:r>
      </w:ins>
      <w:r w:rsidRPr="006D3E9A">
        <w:rPr>
          <w:rFonts w:eastAsia="標楷體"/>
          <w:sz w:val="24"/>
        </w:rPr>
        <w:t>C.</w:t>
      </w:r>
      <w:del w:id="744" w:author="190498 lily" w:date="2023-11-22T20:41:00Z">
        <w:r w:rsidRPr="006D3E9A" w:rsidDel="00A67ABF">
          <w:rPr>
            <w:rFonts w:eastAsia="標楷體"/>
            <w:sz w:val="24"/>
          </w:rPr>
          <w:delText xml:space="preserve"> Gorenflo</w:delText>
        </w:r>
      </w:del>
      <w:r w:rsidRPr="006D3E9A">
        <w:rPr>
          <w:rFonts w:eastAsia="標楷體"/>
          <w:sz w:val="24"/>
        </w:rPr>
        <w:t xml:space="preserve">, </w:t>
      </w:r>
      <w:ins w:id="745" w:author="190498 lily" w:date="2023-11-22T20:41:00Z">
        <w:r w:rsidR="00A67ABF" w:rsidRPr="006D3E9A">
          <w:rPr>
            <w:rFonts w:eastAsia="標楷體"/>
            <w:sz w:val="24"/>
          </w:rPr>
          <w:t>Lee</w:t>
        </w:r>
        <w:r w:rsidR="00A67ABF">
          <w:rPr>
            <w:rFonts w:eastAsia="標楷體"/>
            <w:sz w:val="24"/>
          </w:rPr>
          <w:t>,</w:t>
        </w:r>
        <w:r w:rsidR="00A67ABF" w:rsidRPr="006D3E9A">
          <w:rPr>
            <w:rFonts w:eastAsia="標楷體"/>
            <w:sz w:val="24"/>
          </w:rPr>
          <w:t xml:space="preserve"> </w:t>
        </w:r>
      </w:ins>
      <w:r w:rsidRPr="006D3E9A">
        <w:rPr>
          <w:rFonts w:eastAsia="標楷體"/>
          <w:sz w:val="24"/>
        </w:rPr>
        <w:t>S.</w:t>
      </w:r>
      <w:del w:id="746" w:author="190498 lily" w:date="2023-11-22T20:41:00Z">
        <w:r w:rsidRPr="006D3E9A" w:rsidDel="00A67ABF">
          <w:rPr>
            <w:rFonts w:eastAsia="標楷體"/>
            <w:sz w:val="24"/>
          </w:rPr>
          <w:delText xml:space="preserve"> Lee</w:delText>
        </w:r>
      </w:del>
      <w:r w:rsidRPr="006D3E9A">
        <w:rPr>
          <w:rFonts w:eastAsia="標楷體"/>
          <w:sz w:val="24"/>
        </w:rPr>
        <w:t xml:space="preserve">, </w:t>
      </w:r>
      <w:ins w:id="747" w:author="190498 lily" w:date="2023-11-22T20:41:00Z">
        <w:r w:rsidR="00A67ABF" w:rsidRPr="006D3E9A">
          <w:rPr>
            <w:rFonts w:eastAsia="標楷體"/>
            <w:sz w:val="24"/>
          </w:rPr>
          <w:t>Golab</w:t>
        </w:r>
        <w:r w:rsidR="00A67ABF">
          <w:rPr>
            <w:rFonts w:eastAsia="標楷體"/>
            <w:sz w:val="24"/>
          </w:rPr>
          <w:t>,</w:t>
        </w:r>
        <w:r w:rsidR="00A67ABF" w:rsidRPr="006D3E9A">
          <w:rPr>
            <w:rFonts w:eastAsia="標楷體"/>
            <w:sz w:val="24"/>
          </w:rPr>
          <w:t xml:space="preserve"> </w:t>
        </w:r>
      </w:ins>
      <w:r w:rsidRPr="006D3E9A">
        <w:rPr>
          <w:rFonts w:eastAsia="標楷體"/>
          <w:sz w:val="24"/>
        </w:rPr>
        <w:t xml:space="preserve">L. </w:t>
      </w:r>
      <w:del w:id="748" w:author="190498 lily" w:date="2023-11-22T20:41:00Z">
        <w:r w:rsidRPr="006D3E9A" w:rsidDel="00A67ABF">
          <w:rPr>
            <w:rFonts w:eastAsia="標楷體"/>
            <w:sz w:val="24"/>
          </w:rPr>
          <w:delText xml:space="preserve">Golab </w:delText>
        </w:r>
      </w:del>
      <w:r w:rsidRPr="006D3E9A">
        <w:rPr>
          <w:rFonts w:eastAsia="標楷體"/>
          <w:sz w:val="24"/>
        </w:rPr>
        <w:t xml:space="preserve">and </w:t>
      </w:r>
      <w:ins w:id="749" w:author="190498 lily" w:date="2023-11-22T20:41:00Z">
        <w:r w:rsidR="00A67ABF" w:rsidRPr="006D3E9A">
          <w:rPr>
            <w:rFonts w:eastAsia="標楷體"/>
            <w:sz w:val="24"/>
          </w:rPr>
          <w:t>Keshav</w:t>
        </w:r>
        <w:r w:rsidR="00A67ABF">
          <w:rPr>
            <w:rFonts w:eastAsia="標楷體"/>
            <w:sz w:val="24"/>
          </w:rPr>
          <w:t>,</w:t>
        </w:r>
        <w:r w:rsidR="00A67ABF" w:rsidRPr="006D3E9A">
          <w:rPr>
            <w:rFonts w:eastAsia="標楷體"/>
            <w:sz w:val="24"/>
          </w:rPr>
          <w:t xml:space="preserve"> </w:t>
        </w:r>
      </w:ins>
      <w:r w:rsidRPr="006D3E9A">
        <w:rPr>
          <w:rFonts w:eastAsia="標楷體"/>
          <w:sz w:val="24"/>
        </w:rPr>
        <w:t>S</w:t>
      </w:r>
      <w:del w:id="750" w:author="190498 lily" w:date="2023-11-22T20:41:00Z">
        <w:r w:rsidRPr="006D3E9A" w:rsidDel="00A67ABF">
          <w:rPr>
            <w:rFonts w:eastAsia="標楷體"/>
            <w:sz w:val="24"/>
          </w:rPr>
          <w:delText>. Keshav</w:delText>
        </w:r>
      </w:del>
      <w:r w:rsidRPr="006D3E9A">
        <w:rPr>
          <w:rFonts w:eastAsia="標楷體"/>
          <w:sz w:val="24"/>
        </w:rPr>
        <w:t xml:space="preserve">. (2019). </w:t>
      </w:r>
      <w:proofErr w:type="spellStart"/>
      <w:r w:rsidRPr="006D3E9A">
        <w:rPr>
          <w:rFonts w:eastAsia="標楷體"/>
          <w:sz w:val="24"/>
        </w:rPr>
        <w:t>FastFabric</w:t>
      </w:r>
      <w:proofErr w:type="spellEnd"/>
      <w:r w:rsidRPr="006D3E9A">
        <w:rPr>
          <w:rFonts w:eastAsia="標楷體"/>
          <w:sz w:val="24"/>
        </w:rPr>
        <w:t xml:space="preserve">: Scaling Hyperledger Fabric to 20,000 Transactions per Second. </w:t>
      </w:r>
      <w:r w:rsidRPr="006D3E9A">
        <w:rPr>
          <w:rFonts w:eastAsia="標楷體"/>
          <w:i/>
          <w:sz w:val="24"/>
        </w:rPr>
        <w:t>IEEE International Conference</w:t>
      </w:r>
      <w:r w:rsidRPr="006D3E9A">
        <w:rPr>
          <w:rFonts w:eastAsia="標楷體"/>
          <w:i/>
          <w:spacing w:val="47"/>
          <w:sz w:val="24"/>
        </w:rPr>
        <w:t xml:space="preserve"> </w:t>
      </w:r>
      <w:r w:rsidRPr="006D3E9A">
        <w:rPr>
          <w:rFonts w:eastAsia="標楷體"/>
          <w:i/>
          <w:sz w:val="24"/>
        </w:rPr>
        <w:t>on</w:t>
      </w:r>
      <w:r w:rsidRPr="006D3E9A">
        <w:rPr>
          <w:rFonts w:eastAsia="標楷體"/>
          <w:i/>
          <w:spacing w:val="48"/>
          <w:sz w:val="24"/>
        </w:rPr>
        <w:t xml:space="preserve"> </w:t>
      </w:r>
      <w:r w:rsidRPr="006D3E9A">
        <w:rPr>
          <w:rFonts w:eastAsia="標楷體"/>
          <w:i/>
          <w:sz w:val="24"/>
        </w:rPr>
        <w:t>Blockchain</w:t>
      </w:r>
      <w:r w:rsidRPr="006D3E9A">
        <w:rPr>
          <w:rFonts w:eastAsia="標楷體"/>
          <w:i/>
          <w:spacing w:val="48"/>
          <w:sz w:val="24"/>
        </w:rPr>
        <w:t xml:space="preserve"> </w:t>
      </w:r>
      <w:r w:rsidRPr="006D3E9A">
        <w:rPr>
          <w:rFonts w:eastAsia="標楷體"/>
          <w:i/>
          <w:sz w:val="24"/>
        </w:rPr>
        <w:t>and</w:t>
      </w:r>
      <w:r w:rsidRPr="006D3E9A">
        <w:rPr>
          <w:rFonts w:eastAsia="標楷體"/>
          <w:i/>
          <w:spacing w:val="48"/>
          <w:sz w:val="24"/>
        </w:rPr>
        <w:t xml:space="preserve"> </w:t>
      </w:r>
      <w:r w:rsidRPr="006D3E9A">
        <w:rPr>
          <w:rFonts w:eastAsia="標楷體"/>
          <w:i/>
          <w:sz w:val="24"/>
        </w:rPr>
        <w:t>Cryptocurrency</w:t>
      </w:r>
      <w:r w:rsidRPr="006D3E9A">
        <w:rPr>
          <w:rFonts w:eastAsia="標楷體"/>
          <w:i/>
          <w:spacing w:val="47"/>
          <w:sz w:val="24"/>
        </w:rPr>
        <w:t xml:space="preserve"> </w:t>
      </w:r>
      <w:r w:rsidRPr="006D3E9A">
        <w:rPr>
          <w:rFonts w:eastAsia="標楷體"/>
          <w:i/>
          <w:sz w:val="24"/>
        </w:rPr>
        <w:t>(ICBC)</w:t>
      </w:r>
      <w:r w:rsidRPr="006D3E9A">
        <w:rPr>
          <w:rFonts w:eastAsia="標楷體"/>
          <w:sz w:val="24"/>
        </w:rPr>
        <w:t>,</w:t>
      </w:r>
      <w:r w:rsidRPr="006D3E9A">
        <w:rPr>
          <w:rFonts w:eastAsia="標楷體"/>
          <w:spacing w:val="48"/>
          <w:sz w:val="24"/>
        </w:rPr>
        <w:t xml:space="preserve"> </w:t>
      </w:r>
      <w:r w:rsidRPr="006D3E9A">
        <w:rPr>
          <w:rFonts w:eastAsia="標楷體"/>
          <w:sz w:val="24"/>
        </w:rPr>
        <w:t>(pp.</w:t>
      </w:r>
      <w:r w:rsidRPr="006D3E9A">
        <w:rPr>
          <w:rFonts w:eastAsia="標楷體"/>
          <w:spacing w:val="48"/>
          <w:sz w:val="24"/>
        </w:rPr>
        <w:t xml:space="preserve"> </w:t>
      </w:r>
      <w:r w:rsidRPr="006D3E9A">
        <w:rPr>
          <w:rFonts w:eastAsia="標楷體"/>
          <w:sz w:val="24"/>
        </w:rPr>
        <w:t>455-463).</w:t>
      </w:r>
      <w:r w:rsidRPr="006D3E9A">
        <w:rPr>
          <w:rFonts w:eastAsia="標楷體"/>
          <w:spacing w:val="48"/>
          <w:sz w:val="24"/>
        </w:rPr>
        <w:t xml:space="preserve"> </w:t>
      </w:r>
      <w:r w:rsidRPr="006D3E9A">
        <w:rPr>
          <w:rFonts w:eastAsia="標楷體"/>
          <w:spacing w:val="-2"/>
          <w:sz w:val="24"/>
        </w:rPr>
        <w:t>Seoul,</w:t>
      </w:r>
    </w:p>
    <w:p w14:paraId="4E17387B" w14:textId="77777777" w:rsidR="005833E1" w:rsidRPr="006D3E9A" w:rsidRDefault="005833E1">
      <w:pPr>
        <w:spacing w:line="480" w:lineRule="auto"/>
        <w:jc w:val="both"/>
        <w:rPr>
          <w:rFonts w:eastAsia="標楷體"/>
          <w:sz w:val="24"/>
        </w:rPr>
        <w:sectPr w:rsidR="005833E1" w:rsidRPr="006D3E9A">
          <w:headerReference w:type="even" r:id="rId103"/>
          <w:headerReference w:type="default" r:id="rId104"/>
          <w:pgSz w:w="11900" w:h="16840"/>
          <w:pgMar w:top="1080" w:right="460" w:bottom="280" w:left="460" w:header="862" w:footer="0" w:gutter="0"/>
          <w:pgNumType w:start="55"/>
          <w:cols w:space="720"/>
        </w:sectPr>
      </w:pPr>
    </w:p>
    <w:p w14:paraId="6BDE95E1" w14:textId="77777777" w:rsidR="005833E1" w:rsidRPr="006D3E9A" w:rsidRDefault="005833E1">
      <w:pPr>
        <w:pStyle w:val="a3"/>
        <w:spacing w:before="80"/>
        <w:rPr>
          <w:rFonts w:eastAsia="標楷體"/>
        </w:rPr>
      </w:pPr>
    </w:p>
    <w:p w14:paraId="5528D8B7" w14:textId="77777777" w:rsidR="005833E1" w:rsidRPr="006D3E9A" w:rsidRDefault="00000000">
      <w:pPr>
        <w:pStyle w:val="a3"/>
        <w:ind w:left="1761"/>
        <w:rPr>
          <w:rFonts w:eastAsia="標楷體"/>
        </w:rPr>
      </w:pPr>
      <w:r w:rsidRPr="006D3E9A">
        <w:rPr>
          <w:rFonts w:eastAsia="標楷體"/>
        </w:rPr>
        <w:t>Korea</w:t>
      </w:r>
      <w:r w:rsidRPr="006D3E9A">
        <w:rPr>
          <w:rFonts w:eastAsia="標楷體"/>
          <w:spacing w:val="-2"/>
        </w:rPr>
        <w:t xml:space="preserve"> (South).</w:t>
      </w:r>
    </w:p>
    <w:p w14:paraId="1B0EC79D" w14:textId="77777777" w:rsidR="005833E1" w:rsidRPr="006D3E9A" w:rsidRDefault="005833E1">
      <w:pPr>
        <w:pStyle w:val="a3"/>
        <w:rPr>
          <w:rFonts w:eastAsia="標楷體"/>
        </w:rPr>
      </w:pPr>
    </w:p>
    <w:p w14:paraId="210C916D" w14:textId="209C8575" w:rsidR="005833E1" w:rsidRPr="006D3E9A" w:rsidRDefault="00000000">
      <w:pPr>
        <w:pStyle w:val="a4"/>
        <w:numPr>
          <w:ilvl w:val="0"/>
          <w:numId w:val="1"/>
        </w:numPr>
        <w:tabs>
          <w:tab w:val="left" w:pos="1761"/>
          <w:tab w:val="left" w:pos="1791"/>
        </w:tabs>
        <w:spacing w:line="480" w:lineRule="auto"/>
        <w:ind w:right="1336" w:hanging="426"/>
        <w:rPr>
          <w:rFonts w:eastAsia="標楷體"/>
          <w:sz w:val="24"/>
        </w:rPr>
      </w:pPr>
      <w:r w:rsidRPr="006D3E9A">
        <w:rPr>
          <w:rFonts w:eastAsia="標楷體"/>
          <w:sz w:val="24"/>
        </w:rPr>
        <w:tab/>
      </w:r>
      <w:ins w:id="751" w:author="190498 lily" w:date="2023-11-22T20:41:00Z">
        <w:r w:rsidR="00A67ABF" w:rsidRPr="006D3E9A">
          <w:rPr>
            <w:rFonts w:eastAsia="標楷體"/>
            <w:sz w:val="24"/>
          </w:rPr>
          <w:t>Beyer</w:t>
        </w:r>
        <w:r w:rsidR="00A67ABF">
          <w:rPr>
            <w:rFonts w:eastAsia="標楷體"/>
            <w:sz w:val="24"/>
          </w:rPr>
          <w:t>,</w:t>
        </w:r>
        <w:r w:rsidR="00A67ABF" w:rsidRPr="006D3E9A">
          <w:rPr>
            <w:rFonts w:eastAsia="標楷體"/>
            <w:sz w:val="24"/>
          </w:rPr>
          <w:t xml:space="preserve"> </w:t>
        </w:r>
      </w:ins>
      <w:r w:rsidRPr="006D3E9A">
        <w:rPr>
          <w:rFonts w:eastAsia="標楷體"/>
          <w:sz w:val="24"/>
        </w:rPr>
        <w:t>B.</w:t>
      </w:r>
      <w:del w:id="752" w:author="190498 lily" w:date="2023-11-22T20:41:00Z">
        <w:r w:rsidRPr="006D3E9A" w:rsidDel="00A67ABF">
          <w:rPr>
            <w:rFonts w:eastAsia="標楷體"/>
            <w:sz w:val="24"/>
          </w:rPr>
          <w:delText xml:space="preserve"> Beyer</w:delText>
        </w:r>
      </w:del>
      <w:r w:rsidRPr="006D3E9A">
        <w:rPr>
          <w:rFonts w:eastAsia="標楷體"/>
          <w:sz w:val="24"/>
        </w:rPr>
        <w:t xml:space="preserve">, </w:t>
      </w:r>
      <w:ins w:id="753" w:author="190498 lily" w:date="2023-11-22T20:41:00Z">
        <w:r w:rsidR="00A67ABF" w:rsidRPr="006D3E9A">
          <w:rPr>
            <w:rFonts w:eastAsia="標楷體"/>
            <w:sz w:val="24"/>
          </w:rPr>
          <w:t>Jones</w:t>
        </w:r>
        <w:r w:rsidR="00A67ABF" w:rsidRPr="006D3E9A">
          <w:rPr>
            <w:rFonts w:eastAsia="標楷體"/>
            <w:sz w:val="24"/>
          </w:rPr>
          <w:t xml:space="preserve"> </w:t>
        </w:r>
      </w:ins>
      <w:r w:rsidRPr="006D3E9A">
        <w:rPr>
          <w:rFonts w:eastAsia="標楷體"/>
          <w:sz w:val="24"/>
        </w:rPr>
        <w:t>C.</w:t>
      </w:r>
      <w:del w:id="754" w:author="190498 lily" w:date="2023-11-22T20:41:00Z">
        <w:r w:rsidRPr="006D3E9A" w:rsidDel="00A67ABF">
          <w:rPr>
            <w:rFonts w:eastAsia="標楷體"/>
            <w:sz w:val="24"/>
          </w:rPr>
          <w:delText xml:space="preserve"> Jones</w:delText>
        </w:r>
      </w:del>
      <w:r w:rsidRPr="006D3E9A">
        <w:rPr>
          <w:rFonts w:eastAsia="標楷體"/>
          <w:sz w:val="24"/>
        </w:rPr>
        <w:t xml:space="preserve">, </w:t>
      </w:r>
      <w:proofErr w:type="spellStart"/>
      <w:ins w:id="755" w:author="190498 lily" w:date="2023-11-22T20:42:00Z">
        <w:r w:rsidR="00A67ABF" w:rsidRPr="006D3E9A">
          <w:rPr>
            <w:rFonts w:eastAsia="標楷體"/>
            <w:sz w:val="24"/>
          </w:rPr>
          <w:t>Petoff</w:t>
        </w:r>
        <w:proofErr w:type="spellEnd"/>
        <w:r w:rsidR="00A67ABF" w:rsidRPr="006D3E9A">
          <w:rPr>
            <w:rFonts w:eastAsia="標楷體"/>
            <w:sz w:val="24"/>
          </w:rPr>
          <w:t>,</w:t>
        </w:r>
        <w:r w:rsidR="00A67ABF">
          <w:rPr>
            <w:rFonts w:eastAsia="標楷體"/>
            <w:sz w:val="24"/>
          </w:rPr>
          <w:t xml:space="preserve"> </w:t>
        </w:r>
      </w:ins>
      <w:r w:rsidRPr="006D3E9A">
        <w:rPr>
          <w:rFonts w:eastAsia="標楷體"/>
          <w:sz w:val="24"/>
        </w:rPr>
        <w:t>J.</w:t>
      </w:r>
      <w:ins w:id="756" w:author="190498 lily" w:date="2023-11-22T20:42:00Z">
        <w:r w:rsidR="00A67ABF">
          <w:rPr>
            <w:rFonts w:eastAsia="標楷體"/>
            <w:sz w:val="24"/>
          </w:rPr>
          <w:t xml:space="preserve"> and </w:t>
        </w:r>
        <w:r w:rsidR="00A67ABF" w:rsidRPr="006D3E9A">
          <w:rPr>
            <w:rFonts w:eastAsia="標楷體"/>
            <w:sz w:val="24"/>
          </w:rPr>
          <w:t>Murphy</w:t>
        </w:r>
        <w:r w:rsidR="00A67ABF">
          <w:rPr>
            <w:rFonts w:eastAsia="標楷體"/>
            <w:sz w:val="24"/>
          </w:rPr>
          <w:t>,</w:t>
        </w:r>
      </w:ins>
      <w:r w:rsidRPr="006D3E9A">
        <w:rPr>
          <w:rFonts w:eastAsia="標楷體"/>
          <w:sz w:val="24"/>
        </w:rPr>
        <w:t xml:space="preserve"> </w:t>
      </w:r>
      <w:del w:id="757" w:author="190498 lily" w:date="2023-11-22T20:42:00Z">
        <w:r w:rsidRPr="006D3E9A" w:rsidDel="00A67ABF">
          <w:rPr>
            <w:rFonts w:eastAsia="標楷體"/>
            <w:sz w:val="24"/>
          </w:rPr>
          <w:delText xml:space="preserve">Petoff, </w:delText>
        </w:r>
      </w:del>
      <w:r w:rsidRPr="006D3E9A">
        <w:rPr>
          <w:rFonts w:eastAsia="標楷體"/>
          <w:sz w:val="24"/>
        </w:rPr>
        <w:t>N. R</w:t>
      </w:r>
      <w:del w:id="758" w:author="190498 lily" w:date="2023-11-22T20:42:00Z">
        <w:r w:rsidRPr="006D3E9A" w:rsidDel="00A67ABF">
          <w:rPr>
            <w:rFonts w:eastAsia="標楷體"/>
            <w:sz w:val="24"/>
          </w:rPr>
          <w:delText>. Murphy</w:delText>
        </w:r>
      </w:del>
      <w:r w:rsidRPr="006D3E9A">
        <w:rPr>
          <w:rFonts w:eastAsia="標楷體"/>
          <w:sz w:val="24"/>
        </w:rPr>
        <w:t xml:space="preserve">. (2016). </w:t>
      </w:r>
      <w:r w:rsidRPr="006D3E9A">
        <w:rPr>
          <w:rFonts w:eastAsia="標楷體"/>
          <w:i/>
          <w:sz w:val="24"/>
        </w:rPr>
        <w:t xml:space="preserve">Site Reliability Engineering: How Google Runs Production Systems. </w:t>
      </w:r>
      <w:r w:rsidRPr="006D3E9A">
        <w:rPr>
          <w:rFonts w:eastAsia="標楷體"/>
          <w:sz w:val="24"/>
        </w:rPr>
        <w:t>O'Reilly Media, Inc.</w:t>
      </w:r>
    </w:p>
    <w:p w14:paraId="7A33CFB2" w14:textId="77777777" w:rsidR="005833E1" w:rsidRPr="006D3E9A" w:rsidRDefault="005833E1">
      <w:pPr>
        <w:pStyle w:val="a3"/>
        <w:rPr>
          <w:rFonts w:eastAsia="標楷體"/>
          <w:sz w:val="20"/>
        </w:rPr>
      </w:pPr>
    </w:p>
    <w:p w14:paraId="30B3DC59" w14:textId="77777777" w:rsidR="005833E1" w:rsidRPr="006D3E9A" w:rsidRDefault="005833E1">
      <w:pPr>
        <w:pStyle w:val="a3"/>
        <w:rPr>
          <w:rFonts w:eastAsia="標楷體"/>
          <w:sz w:val="20"/>
        </w:rPr>
      </w:pPr>
    </w:p>
    <w:p w14:paraId="7F18FF65" w14:textId="77777777" w:rsidR="005833E1" w:rsidRPr="006D3E9A" w:rsidRDefault="005833E1">
      <w:pPr>
        <w:pStyle w:val="a3"/>
        <w:rPr>
          <w:rFonts w:eastAsia="標楷體"/>
          <w:sz w:val="20"/>
        </w:rPr>
      </w:pPr>
    </w:p>
    <w:p w14:paraId="7D0AC750" w14:textId="77777777" w:rsidR="005833E1" w:rsidRPr="006D3E9A" w:rsidRDefault="005833E1">
      <w:pPr>
        <w:pStyle w:val="a3"/>
        <w:rPr>
          <w:rFonts w:eastAsia="標楷體"/>
          <w:sz w:val="20"/>
        </w:rPr>
      </w:pPr>
    </w:p>
    <w:p w14:paraId="218D518F" w14:textId="77777777" w:rsidR="005833E1" w:rsidRPr="006D3E9A" w:rsidRDefault="005833E1">
      <w:pPr>
        <w:pStyle w:val="a3"/>
        <w:rPr>
          <w:rFonts w:eastAsia="標楷體"/>
          <w:sz w:val="20"/>
        </w:rPr>
      </w:pPr>
    </w:p>
    <w:p w14:paraId="457E9A6A" w14:textId="77777777" w:rsidR="005833E1" w:rsidRPr="006D3E9A" w:rsidRDefault="005833E1">
      <w:pPr>
        <w:pStyle w:val="a3"/>
        <w:rPr>
          <w:rFonts w:eastAsia="標楷體"/>
          <w:sz w:val="20"/>
        </w:rPr>
      </w:pPr>
    </w:p>
    <w:p w14:paraId="24F6A894" w14:textId="77777777" w:rsidR="005833E1" w:rsidRPr="006D3E9A" w:rsidRDefault="005833E1">
      <w:pPr>
        <w:pStyle w:val="a3"/>
        <w:rPr>
          <w:rFonts w:eastAsia="標楷體"/>
          <w:sz w:val="20"/>
        </w:rPr>
      </w:pPr>
    </w:p>
    <w:p w14:paraId="25AE07F7" w14:textId="77777777" w:rsidR="005833E1" w:rsidRPr="006D3E9A" w:rsidRDefault="005833E1">
      <w:pPr>
        <w:pStyle w:val="a3"/>
        <w:rPr>
          <w:rFonts w:eastAsia="標楷體"/>
          <w:sz w:val="20"/>
        </w:rPr>
      </w:pPr>
    </w:p>
    <w:p w14:paraId="20744C2D" w14:textId="77777777" w:rsidR="005833E1" w:rsidRPr="006D3E9A" w:rsidRDefault="005833E1">
      <w:pPr>
        <w:pStyle w:val="a3"/>
        <w:rPr>
          <w:rFonts w:eastAsia="標楷體"/>
          <w:sz w:val="20"/>
        </w:rPr>
      </w:pPr>
    </w:p>
    <w:p w14:paraId="289B0BBA" w14:textId="77777777" w:rsidR="005833E1" w:rsidRPr="006D3E9A" w:rsidRDefault="005833E1">
      <w:pPr>
        <w:pStyle w:val="a3"/>
        <w:rPr>
          <w:rFonts w:eastAsia="標楷體"/>
          <w:sz w:val="20"/>
        </w:rPr>
      </w:pPr>
    </w:p>
    <w:p w14:paraId="5F1DACF2" w14:textId="77777777" w:rsidR="005833E1" w:rsidRPr="006D3E9A" w:rsidRDefault="005833E1">
      <w:pPr>
        <w:pStyle w:val="a3"/>
        <w:rPr>
          <w:rFonts w:eastAsia="標楷體"/>
          <w:sz w:val="20"/>
        </w:rPr>
      </w:pPr>
    </w:p>
    <w:p w14:paraId="1080999B" w14:textId="77777777" w:rsidR="005833E1" w:rsidRPr="006D3E9A" w:rsidRDefault="005833E1">
      <w:pPr>
        <w:pStyle w:val="a3"/>
        <w:rPr>
          <w:rFonts w:eastAsia="標楷體"/>
          <w:sz w:val="20"/>
        </w:rPr>
      </w:pPr>
    </w:p>
    <w:p w14:paraId="3091930C" w14:textId="77777777" w:rsidR="005833E1" w:rsidRPr="006D3E9A" w:rsidRDefault="005833E1">
      <w:pPr>
        <w:pStyle w:val="a3"/>
        <w:rPr>
          <w:rFonts w:eastAsia="標楷體"/>
          <w:sz w:val="20"/>
        </w:rPr>
      </w:pPr>
    </w:p>
    <w:p w14:paraId="5BC2EEA0" w14:textId="77777777" w:rsidR="005833E1" w:rsidRPr="006D3E9A" w:rsidRDefault="005833E1">
      <w:pPr>
        <w:pStyle w:val="a3"/>
        <w:rPr>
          <w:rFonts w:eastAsia="標楷體"/>
          <w:sz w:val="20"/>
        </w:rPr>
      </w:pPr>
    </w:p>
    <w:p w14:paraId="604963F6" w14:textId="77777777" w:rsidR="005833E1" w:rsidRPr="006D3E9A" w:rsidRDefault="005833E1">
      <w:pPr>
        <w:pStyle w:val="a3"/>
        <w:rPr>
          <w:rFonts w:eastAsia="標楷體"/>
          <w:sz w:val="20"/>
        </w:rPr>
      </w:pPr>
    </w:p>
    <w:p w14:paraId="7A8CCD86" w14:textId="77777777" w:rsidR="005833E1" w:rsidRPr="006D3E9A" w:rsidRDefault="00000000">
      <w:pPr>
        <w:pStyle w:val="a3"/>
        <w:spacing w:before="93"/>
        <w:rPr>
          <w:rFonts w:eastAsia="標楷體"/>
          <w:sz w:val="20"/>
        </w:rPr>
      </w:pPr>
      <w:r w:rsidRPr="006D3E9A">
        <w:rPr>
          <w:rFonts w:eastAsia="標楷體"/>
          <w:noProof/>
        </w:rPr>
        <w:drawing>
          <wp:anchor distT="0" distB="0" distL="0" distR="0" simplePos="0" relativeHeight="251701760" behindDoc="1" locked="0" layoutInCell="1" allowOverlap="1" wp14:anchorId="0A8DE2FD" wp14:editId="0049AA34">
            <wp:simplePos x="0" y="0"/>
            <wp:positionH relativeFrom="page">
              <wp:posOffset>621856</wp:posOffset>
            </wp:positionH>
            <wp:positionV relativeFrom="paragraph">
              <wp:posOffset>220932</wp:posOffset>
            </wp:positionV>
            <wp:extent cx="6108764" cy="1416177"/>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 cstate="print"/>
                    <a:stretch>
                      <a:fillRect/>
                    </a:stretch>
                  </pic:blipFill>
                  <pic:spPr>
                    <a:xfrm>
                      <a:off x="0" y="0"/>
                      <a:ext cx="6108764" cy="1416177"/>
                    </a:xfrm>
                    <a:prstGeom prst="rect">
                      <a:avLst/>
                    </a:prstGeom>
                  </pic:spPr>
                </pic:pic>
              </a:graphicData>
            </a:graphic>
          </wp:anchor>
        </w:drawing>
      </w:r>
    </w:p>
    <w:sectPr w:rsidR="005833E1" w:rsidRPr="006D3E9A">
      <w:pgSz w:w="11900" w:h="16840"/>
      <w:pgMar w:top="1080" w:right="460" w:bottom="280" w:left="460" w:header="862"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190498 lily" w:date="2023-11-22T11:44:00Z" w:initials="1l">
    <w:p w14:paraId="0CCFE95D" w14:textId="77777777" w:rsidR="00656CD5" w:rsidRDefault="00656CD5" w:rsidP="004F56B0">
      <w:pPr>
        <w:pStyle w:val="a7"/>
      </w:pPr>
      <w:r>
        <w:rPr>
          <w:rStyle w:val="a6"/>
        </w:rPr>
        <w:annotationRef/>
      </w:r>
      <w:r>
        <w:rPr>
          <w:rFonts w:hint="eastAsia"/>
        </w:rPr>
        <w:t>這邊是因為</w:t>
      </w:r>
      <w:r>
        <w:t>pdf</w:t>
      </w:r>
      <w:r>
        <w:rPr>
          <w:rFonts w:hint="eastAsia"/>
        </w:rPr>
        <w:t>轉</w:t>
      </w:r>
      <w:r>
        <w:t>word</w:t>
      </w:r>
      <w:r>
        <w:rPr>
          <w:rFonts w:hint="eastAsia"/>
        </w:rPr>
        <w:t>，所以數位簽名跑版、並非格式錯誤</w:t>
      </w:r>
    </w:p>
  </w:comment>
  <w:comment w:id="303" w:author="190498 lily" w:date="2023-11-22T15:10:00Z" w:initials="1l">
    <w:p w14:paraId="174E5B82" w14:textId="77777777" w:rsidR="00200D54" w:rsidRDefault="00200D54">
      <w:pPr>
        <w:pStyle w:val="a7"/>
      </w:pPr>
      <w:r>
        <w:rPr>
          <w:rStyle w:val="a6"/>
        </w:rPr>
        <w:annotationRef/>
      </w:r>
      <w:r>
        <w:rPr>
          <w:rFonts w:hint="eastAsia"/>
        </w:rPr>
        <w:t>標題需要照</w:t>
      </w:r>
      <w:r>
        <w:t xml:space="preserve"> </w:t>
      </w:r>
      <w:r>
        <w:rPr>
          <w:rFonts w:hint="eastAsia"/>
        </w:rPr>
        <w:t>按各章依序編碼</w:t>
      </w:r>
      <w:r>
        <w:t xml:space="preserve">  </w:t>
      </w:r>
      <w:r>
        <w:rPr>
          <w:rFonts w:hint="eastAsia"/>
        </w:rPr>
        <w:t>例如：第三章的第一個圖，編為「</w:t>
      </w:r>
      <w:r>
        <w:t>Figure 3-1</w:t>
      </w:r>
      <w:r>
        <w:rPr>
          <w:rFonts w:hint="eastAsia"/>
        </w:rPr>
        <w:t>」</w:t>
      </w:r>
      <w:r>
        <w:t xml:space="preserve"> </w:t>
      </w:r>
      <w:r>
        <w:rPr>
          <w:rFonts w:hint="eastAsia"/>
        </w:rPr>
        <w:t>以此類推</w:t>
      </w:r>
    </w:p>
    <w:p w14:paraId="7714864B" w14:textId="77777777" w:rsidR="00200D54" w:rsidRDefault="00200D54" w:rsidP="00A0570F">
      <w:pPr>
        <w:pStyle w:val="a7"/>
      </w:pPr>
      <w:r>
        <w:rPr>
          <w:rFonts w:hint="eastAsia"/>
        </w:rPr>
        <w:t>所以這邊會改成</w:t>
      </w:r>
      <w:r>
        <w:t xml:space="preserve">1.1 </w:t>
      </w:r>
    </w:p>
  </w:comment>
  <w:comment w:id="405" w:author="190498 lily" w:date="2023-11-22T16:58:00Z" w:initials="1l">
    <w:p w14:paraId="79DEDD9C" w14:textId="77777777" w:rsidR="009B097C" w:rsidRDefault="009B097C" w:rsidP="00D2728C">
      <w:pPr>
        <w:pStyle w:val="a7"/>
      </w:pPr>
      <w:r>
        <w:rPr>
          <w:rStyle w:val="a6"/>
        </w:rPr>
        <w:annotationRef/>
      </w:r>
      <w:r>
        <w:rPr>
          <w:rFonts w:hint="eastAsia"/>
        </w:rPr>
        <w:t>圖都太小放大完全看不到</w:t>
      </w:r>
    </w:p>
  </w:comment>
  <w:comment w:id="406" w:author="190498 lily" w:date="2023-11-22T17:01:00Z" w:initials="1l">
    <w:p w14:paraId="688B4C87" w14:textId="77777777" w:rsidR="009B097C" w:rsidRDefault="009B097C" w:rsidP="00D87EF4">
      <w:pPr>
        <w:pStyle w:val="a7"/>
      </w:pPr>
      <w:r>
        <w:rPr>
          <w:rStyle w:val="a6"/>
        </w:rPr>
        <w:annotationRef/>
      </w:r>
      <w:r>
        <w:rPr>
          <w:rFonts w:hint="eastAsia"/>
        </w:rPr>
        <w:t>都是同類型的圖</w:t>
      </w:r>
      <w:r>
        <w:t xml:space="preserve"> </w:t>
      </w:r>
      <w:r>
        <w:rPr>
          <w:rFonts w:hint="eastAsia"/>
        </w:rPr>
        <w:t>所以可以擺再一起但要放大</w:t>
      </w:r>
    </w:p>
  </w:comment>
  <w:comment w:id="461" w:author="190498 lily" w:date="2023-11-22T17:23:00Z" w:initials="1l">
    <w:p w14:paraId="55254805" w14:textId="77777777" w:rsidR="001872F9" w:rsidRDefault="001872F9" w:rsidP="006D0D53">
      <w:pPr>
        <w:pStyle w:val="a7"/>
      </w:pPr>
      <w:r>
        <w:rPr>
          <w:rStyle w:val="a6"/>
        </w:rPr>
        <w:annotationRef/>
      </w:r>
      <w:r>
        <w:rPr>
          <w:rFonts w:hint="eastAsia"/>
        </w:rPr>
        <w:t>這四張圖太小要放大</w:t>
      </w:r>
      <w:r>
        <w:t xml:space="preserve"> </w:t>
      </w:r>
      <w:r>
        <w:rPr>
          <w:rFonts w:hint="eastAsia"/>
        </w:rPr>
        <w:t>這樣根本看不出來數值差別</w:t>
      </w:r>
    </w:p>
  </w:comment>
  <w:comment w:id="471" w:author="190498 lily" w:date="2023-11-22T17:24:00Z" w:initials="1l">
    <w:p w14:paraId="2837BEBC" w14:textId="77777777" w:rsidR="001872F9" w:rsidRDefault="001872F9" w:rsidP="005B31BA">
      <w:pPr>
        <w:pStyle w:val="a7"/>
      </w:pPr>
      <w:r>
        <w:rPr>
          <w:rStyle w:val="a6"/>
        </w:rPr>
        <w:annotationRef/>
      </w:r>
      <w:r>
        <w:rPr>
          <w:rFonts w:hint="eastAsia"/>
        </w:rPr>
        <w:t>沒有</w:t>
      </w:r>
      <w:r>
        <w:t xml:space="preserve"> </w:t>
      </w:r>
      <w:r>
        <w:rPr>
          <w:rFonts w:hint="eastAsia"/>
        </w:rPr>
        <w:t>座標單位</w:t>
      </w:r>
      <w:r>
        <w:t xml:space="preserve"> </w:t>
      </w:r>
      <w:r>
        <w:rPr>
          <w:rFonts w:hint="eastAsia"/>
        </w:rPr>
        <w:t>、無法判斷具體數值變化</w:t>
      </w:r>
    </w:p>
  </w:comment>
  <w:comment w:id="500" w:author="190498 lily" w:date="2023-11-22T17:28:00Z" w:initials="1l">
    <w:p w14:paraId="4D4CD3C9" w14:textId="77777777" w:rsidR="001872F9" w:rsidRDefault="001872F9" w:rsidP="00BD6D14">
      <w:pPr>
        <w:pStyle w:val="a7"/>
      </w:pPr>
      <w:r>
        <w:rPr>
          <w:rStyle w:val="a6"/>
        </w:rPr>
        <w:annotationRef/>
      </w:r>
      <w:r>
        <w:rPr>
          <w:rFonts w:hint="eastAsia"/>
        </w:rPr>
        <w:t>左上角不要留空格、可以寫斜線或再加上欄列的標題</w:t>
      </w:r>
    </w:p>
  </w:comment>
  <w:comment w:id="529" w:author="190498 lily" w:date="2023-11-22T17:33:00Z" w:initials="1l">
    <w:p w14:paraId="736A67B5" w14:textId="77777777" w:rsidR="00D755CC" w:rsidRDefault="00D755CC" w:rsidP="004F347E">
      <w:pPr>
        <w:pStyle w:val="a7"/>
      </w:pPr>
      <w:r>
        <w:rPr>
          <w:rStyle w:val="a6"/>
        </w:rPr>
        <w:annotationRef/>
      </w:r>
      <w:r>
        <w:rPr>
          <w:rFonts w:hint="eastAsia"/>
        </w:rPr>
        <w:t>圖的字可以放大一點這樣內容看不清楚</w:t>
      </w:r>
    </w:p>
  </w:comment>
  <w:comment w:id="535" w:author="190498 lily" w:date="2023-11-22T17:35:00Z" w:initials="1l">
    <w:p w14:paraId="4BA414B8" w14:textId="77777777" w:rsidR="00D755CC" w:rsidRDefault="00D755CC" w:rsidP="003F6464">
      <w:pPr>
        <w:pStyle w:val="a7"/>
      </w:pPr>
      <w:r>
        <w:rPr>
          <w:rStyle w:val="a6"/>
        </w:rPr>
        <w:annotationRef/>
      </w:r>
      <w:r>
        <w:t>XY</w:t>
      </w:r>
      <w:r>
        <w:rPr>
          <w:rFonts w:hint="eastAsia"/>
        </w:rPr>
        <w:t>座標沒有單位</w:t>
      </w:r>
      <w:r>
        <w:t xml:space="preserve"> </w:t>
      </w:r>
      <w:r>
        <w:rPr>
          <w:rFonts w:hint="eastAsia"/>
        </w:rPr>
        <w:t>因為都集中在</w:t>
      </w:r>
      <w:r>
        <w:t>30-40</w:t>
      </w:r>
      <w:r>
        <w:rPr>
          <w:rFonts w:hint="eastAsia"/>
        </w:rPr>
        <w:t>的區間所以可以把座標值設定為</w:t>
      </w:r>
      <w:r>
        <w:t xml:space="preserve">0-40 </w:t>
      </w:r>
      <w:r>
        <w:rPr>
          <w:rFonts w:hint="eastAsia"/>
        </w:rPr>
        <w:t>這樣會比較明顯</w:t>
      </w:r>
      <w:r>
        <w:t xml:space="preserve"> </w:t>
      </w:r>
      <w:r>
        <w:rPr>
          <w:rFonts w:hint="eastAsia"/>
        </w:rPr>
        <w:t>也不會下面空格這麼大</w:t>
      </w:r>
    </w:p>
  </w:comment>
  <w:comment w:id="564" w:author="190498 lily" w:date="2023-11-22T17:37:00Z" w:initials="1l">
    <w:p w14:paraId="515AE4B2" w14:textId="77777777" w:rsidR="00D755CC" w:rsidRDefault="00D755CC" w:rsidP="00574839">
      <w:pPr>
        <w:pStyle w:val="a7"/>
      </w:pPr>
      <w:r>
        <w:rPr>
          <w:rStyle w:val="a6"/>
        </w:rPr>
        <w:annotationRef/>
      </w:r>
      <w:r>
        <w:rPr>
          <w:rFonts w:hint="eastAsia"/>
        </w:rPr>
        <w:t>左上角的框框不要空白</w:t>
      </w:r>
      <w:r>
        <w:t xml:space="preserve"> </w:t>
      </w:r>
      <w:r>
        <w:rPr>
          <w:rFonts w:hint="eastAsia"/>
        </w:rPr>
        <w:t>可以畫對角線寫上欄列標題</w:t>
      </w:r>
    </w:p>
  </w:comment>
  <w:comment w:id="565" w:author="190498 lily" w:date="2023-11-22T17:38:00Z" w:initials="1l">
    <w:p w14:paraId="3C4046A5" w14:textId="77777777" w:rsidR="004A3E1A" w:rsidRDefault="004A3E1A" w:rsidP="008A38E6">
      <w:pPr>
        <w:pStyle w:val="a7"/>
      </w:pPr>
      <w:r>
        <w:rPr>
          <w:rStyle w:val="a6"/>
        </w:rPr>
        <w:annotationRef/>
      </w:r>
      <w:r>
        <w:rPr>
          <w:rFonts w:hint="eastAsia"/>
        </w:rPr>
        <w:t>空白太多</w:t>
      </w:r>
      <w:r>
        <w:t xml:space="preserve"> </w:t>
      </w:r>
      <w:r>
        <w:rPr>
          <w:rFonts w:hint="eastAsia"/>
        </w:rPr>
        <w:t>可以至中</w:t>
      </w:r>
    </w:p>
  </w:comment>
  <w:comment w:id="601" w:author="190498 lily" w:date="2023-11-22T19:53:00Z" w:initials="1l">
    <w:p w14:paraId="2856105F" w14:textId="77777777" w:rsidR="0068332C" w:rsidRDefault="0068332C" w:rsidP="00D64662">
      <w:pPr>
        <w:pStyle w:val="a7"/>
      </w:pPr>
      <w:r>
        <w:rPr>
          <w:rStyle w:val="a6"/>
        </w:rPr>
        <w:annotationRef/>
      </w:r>
      <w:r>
        <w:rPr>
          <w:rFonts w:hint="eastAsia"/>
        </w:rPr>
        <w:t>加了對角線，可以再加字如修正所示</w:t>
      </w:r>
    </w:p>
  </w:comment>
  <w:comment w:id="661" w:author="190498 lily" w:date="2023-11-22T20:36:00Z" w:initials="1l">
    <w:p w14:paraId="01F01E4F" w14:textId="77777777" w:rsidR="00950079" w:rsidRDefault="00950079" w:rsidP="00676AC5">
      <w:pPr>
        <w:pStyle w:val="a7"/>
      </w:pPr>
      <w:r>
        <w:rPr>
          <w:rStyle w:val="a6"/>
        </w:rPr>
        <w:annotationRef/>
      </w:r>
      <w:r>
        <w:rPr>
          <w:rFonts w:hint="eastAsia"/>
        </w:rPr>
        <w:t>網路資料須填上年月日</w:t>
      </w:r>
      <w:r>
        <w:t xml:space="preserve"> </w:t>
      </w:r>
      <w:r>
        <w:rPr>
          <w:rFonts w:hint="eastAsia"/>
        </w:rPr>
        <w:t>但這邊找不到確切日期</w:t>
      </w:r>
      <w:r>
        <w:t xml:space="preserve"> </w:t>
      </w:r>
      <w:r>
        <w:rPr>
          <w:rFonts w:hint="eastAsia"/>
        </w:rPr>
        <w:t>我已</w:t>
      </w:r>
      <w:r>
        <w:t xml:space="preserve">n.d. </w:t>
      </w:r>
      <w:r>
        <w:rPr>
          <w:rFonts w:hint="eastAsia"/>
        </w:rPr>
        <w:t>標準格式為訂正原則</w:t>
      </w:r>
    </w:p>
  </w:comment>
  <w:comment w:id="664" w:author="190498 lily" w:date="2023-11-22T20:29:00Z" w:initials="1l">
    <w:p w14:paraId="69E8B8D5" w14:textId="550CD1CD" w:rsidR="00950079" w:rsidRDefault="00950079" w:rsidP="00A958C2">
      <w:pPr>
        <w:pStyle w:val="a7"/>
      </w:pPr>
      <w:r>
        <w:rPr>
          <w:rStyle w:val="a6"/>
        </w:rPr>
        <w:annotationRef/>
      </w:r>
      <w:r>
        <w:rPr>
          <w:rFonts w:hint="eastAsia"/>
        </w:rPr>
        <w:t>網路資料不須斜體</w:t>
      </w:r>
    </w:p>
  </w:comment>
  <w:comment w:id="680" w:author="190498 lily" w:date="2023-11-22T20:32:00Z" w:initials="1l">
    <w:p w14:paraId="51D9CBAF" w14:textId="77777777" w:rsidR="00950079" w:rsidRDefault="00950079" w:rsidP="00861159">
      <w:pPr>
        <w:pStyle w:val="a7"/>
      </w:pPr>
      <w:r>
        <w:rPr>
          <w:rStyle w:val="a6"/>
        </w:rPr>
        <w:annotationRef/>
      </w:r>
      <w:r>
        <w:rPr>
          <w:rFonts w:hint="eastAsia"/>
        </w:rPr>
        <w:t>直接接網址</w:t>
      </w:r>
      <w:r>
        <w:t>URL</w:t>
      </w:r>
    </w:p>
  </w:comment>
  <w:comment w:id="684" w:author="190498 lily" w:date="2023-11-22T20:36:00Z" w:initials="1l">
    <w:p w14:paraId="0887AFD9" w14:textId="77777777" w:rsidR="00950079" w:rsidRDefault="00950079" w:rsidP="00950079">
      <w:pPr>
        <w:pStyle w:val="a7"/>
      </w:pPr>
      <w:r>
        <w:rPr>
          <w:rStyle w:val="a6"/>
        </w:rPr>
        <w:annotationRef/>
      </w:r>
      <w:r>
        <w:rPr>
          <w:rFonts w:hint="eastAsia"/>
        </w:rPr>
        <w:t>網路資料須填上年月日</w:t>
      </w:r>
      <w:r>
        <w:t xml:space="preserve"> </w:t>
      </w:r>
      <w:r>
        <w:rPr>
          <w:rFonts w:hint="eastAsia"/>
        </w:rPr>
        <w:t>但這邊找不到確切日期</w:t>
      </w:r>
      <w:r>
        <w:t xml:space="preserve"> </w:t>
      </w:r>
      <w:r>
        <w:rPr>
          <w:rFonts w:hint="eastAsia"/>
        </w:rPr>
        <w:t>我已</w:t>
      </w:r>
      <w:r>
        <w:t xml:space="preserve">n.d. </w:t>
      </w:r>
      <w:r>
        <w:rPr>
          <w:rFonts w:hint="eastAsia"/>
        </w:rPr>
        <w:t>標準格式為訂正原則</w:t>
      </w:r>
    </w:p>
  </w:comment>
  <w:comment w:id="699" w:author="190498 lily" w:date="2023-11-22T20:36:00Z" w:initials="1l">
    <w:p w14:paraId="69E25361" w14:textId="77777777" w:rsidR="00950079" w:rsidRDefault="00950079" w:rsidP="00950079">
      <w:pPr>
        <w:pStyle w:val="a7"/>
      </w:pPr>
      <w:r>
        <w:rPr>
          <w:rStyle w:val="a6"/>
        </w:rPr>
        <w:annotationRef/>
      </w:r>
      <w:r>
        <w:rPr>
          <w:rFonts w:hint="eastAsia"/>
        </w:rPr>
        <w:t>網路資料須填上年月日</w:t>
      </w:r>
      <w:r>
        <w:t xml:space="preserve"> </w:t>
      </w:r>
      <w:r>
        <w:rPr>
          <w:rFonts w:hint="eastAsia"/>
        </w:rPr>
        <w:t>但這邊找不到確切日期</w:t>
      </w:r>
      <w:r>
        <w:t xml:space="preserve"> </w:t>
      </w:r>
      <w:r>
        <w:rPr>
          <w:rFonts w:hint="eastAsia"/>
        </w:rPr>
        <w:t>我已</w:t>
      </w:r>
      <w:r>
        <w:t xml:space="preserve">n.d. </w:t>
      </w:r>
      <w:r>
        <w:rPr>
          <w:rFonts w:hint="eastAsia"/>
        </w:rPr>
        <w:t>標準格式為訂正原則</w:t>
      </w:r>
    </w:p>
  </w:comment>
  <w:comment w:id="709" w:author="190498 lily" w:date="2023-11-22T20:36:00Z" w:initials="1l">
    <w:p w14:paraId="001BC0FF" w14:textId="77777777" w:rsidR="00950079" w:rsidRDefault="00950079" w:rsidP="00950079">
      <w:pPr>
        <w:pStyle w:val="a7"/>
      </w:pPr>
      <w:r>
        <w:rPr>
          <w:rStyle w:val="a6"/>
        </w:rPr>
        <w:annotationRef/>
      </w:r>
      <w:r>
        <w:rPr>
          <w:rFonts w:hint="eastAsia"/>
        </w:rPr>
        <w:t>網路資料須填上年月日</w:t>
      </w:r>
      <w:r>
        <w:t xml:space="preserve"> </w:t>
      </w:r>
      <w:r>
        <w:rPr>
          <w:rFonts w:hint="eastAsia"/>
        </w:rPr>
        <w:t>但這邊找不到確切日期</w:t>
      </w:r>
      <w:r>
        <w:t xml:space="preserve"> </w:t>
      </w:r>
      <w:r>
        <w:rPr>
          <w:rFonts w:hint="eastAsia"/>
        </w:rPr>
        <w:t>我已</w:t>
      </w:r>
      <w:r>
        <w:t xml:space="preserve">n.d. </w:t>
      </w:r>
      <w:r>
        <w:rPr>
          <w:rFonts w:hint="eastAsia"/>
        </w:rPr>
        <w:t>標準格式為訂正原則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CFE95D" w15:done="0"/>
  <w15:commentEx w15:paraId="7714864B" w15:done="0"/>
  <w15:commentEx w15:paraId="79DEDD9C" w15:done="0"/>
  <w15:commentEx w15:paraId="688B4C87" w15:paraIdParent="79DEDD9C" w15:done="0"/>
  <w15:commentEx w15:paraId="55254805" w15:done="0"/>
  <w15:commentEx w15:paraId="2837BEBC" w15:done="0"/>
  <w15:commentEx w15:paraId="4D4CD3C9" w15:done="0"/>
  <w15:commentEx w15:paraId="736A67B5" w15:done="0"/>
  <w15:commentEx w15:paraId="4BA414B8" w15:done="0"/>
  <w15:commentEx w15:paraId="515AE4B2" w15:done="0"/>
  <w15:commentEx w15:paraId="3C4046A5" w15:paraIdParent="515AE4B2" w15:done="0"/>
  <w15:commentEx w15:paraId="2856105F" w15:done="0"/>
  <w15:commentEx w15:paraId="01F01E4F" w15:done="0"/>
  <w15:commentEx w15:paraId="69E8B8D5" w15:done="0"/>
  <w15:commentEx w15:paraId="51D9CBAF" w15:done="0"/>
  <w15:commentEx w15:paraId="0887AFD9" w15:done="0"/>
  <w15:commentEx w15:paraId="69E25361" w15:done="0"/>
  <w15:commentEx w15:paraId="001BC0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2C7B183" w16cex:dateUtc="2023-11-22T03:44:00Z"/>
  <w16cex:commentExtensible w16cex:durableId="178DA5CA" w16cex:dateUtc="2023-11-22T07:10:00Z"/>
  <w16cex:commentExtensible w16cex:durableId="69F21EFF" w16cex:dateUtc="2023-11-22T08:58:00Z"/>
  <w16cex:commentExtensible w16cex:durableId="097B5B9A" w16cex:dateUtc="2023-11-22T09:01:00Z"/>
  <w16cex:commentExtensible w16cex:durableId="137FE27E" w16cex:dateUtc="2023-11-22T09:23:00Z"/>
  <w16cex:commentExtensible w16cex:durableId="6E85E850" w16cex:dateUtc="2023-11-22T09:24:00Z"/>
  <w16cex:commentExtensible w16cex:durableId="1AD3AB66" w16cex:dateUtc="2023-11-22T09:28:00Z"/>
  <w16cex:commentExtensible w16cex:durableId="56C41174" w16cex:dateUtc="2023-11-22T09:33:00Z"/>
  <w16cex:commentExtensible w16cex:durableId="57EAD5BB" w16cex:dateUtc="2023-11-22T09:35:00Z"/>
  <w16cex:commentExtensible w16cex:durableId="5A505729" w16cex:dateUtc="2023-11-22T09:37:00Z"/>
  <w16cex:commentExtensible w16cex:durableId="492AF042" w16cex:dateUtc="2023-11-22T09:38:00Z"/>
  <w16cex:commentExtensible w16cex:durableId="638FCAB8" w16cex:dateUtc="2023-11-22T11:53:00Z"/>
  <w16cex:commentExtensible w16cex:durableId="27781DCF" w16cex:dateUtc="2023-11-22T12:36:00Z"/>
  <w16cex:commentExtensible w16cex:durableId="0526B868" w16cex:dateUtc="2023-11-22T12:29:00Z"/>
  <w16cex:commentExtensible w16cex:durableId="6C08B8E6" w16cex:dateUtc="2023-11-22T12:32:00Z"/>
  <w16cex:commentExtensible w16cex:durableId="05668A8E" w16cex:dateUtc="2023-11-22T12:36:00Z"/>
  <w16cex:commentExtensible w16cex:durableId="212BEB44" w16cex:dateUtc="2023-11-22T12:36:00Z"/>
  <w16cex:commentExtensible w16cex:durableId="1338ED5E" w16cex:dateUtc="2023-11-22T12: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CFE95D" w16cid:durableId="32C7B183"/>
  <w16cid:commentId w16cid:paraId="7714864B" w16cid:durableId="178DA5CA"/>
  <w16cid:commentId w16cid:paraId="79DEDD9C" w16cid:durableId="69F21EFF"/>
  <w16cid:commentId w16cid:paraId="688B4C87" w16cid:durableId="097B5B9A"/>
  <w16cid:commentId w16cid:paraId="55254805" w16cid:durableId="137FE27E"/>
  <w16cid:commentId w16cid:paraId="2837BEBC" w16cid:durableId="6E85E850"/>
  <w16cid:commentId w16cid:paraId="4D4CD3C9" w16cid:durableId="1AD3AB66"/>
  <w16cid:commentId w16cid:paraId="736A67B5" w16cid:durableId="56C41174"/>
  <w16cid:commentId w16cid:paraId="4BA414B8" w16cid:durableId="57EAD5BB"/>
  <w16cid:commentId w16cid:paraId="515AE4B2" w16cid:durableId="5A505729"/>
  <w16cid:commentId w16cid:paraId="3C4046A5" w16cid:durableId="492AF042"/>
  <w16cid:commentId w16cid:paraId="2856105F" w16cid:durableId="638FCAB8"/>
  <w16cid:commentId w16cid:paraId="01F01E4F" w16cid:durableId="27781DCF"/>
  <w16cid:commentId w16cid:paraId="69E8B8D5" w16cid:durableId="0526B868"/>
  <w16cid:commentId w16cid:paraId="51D9CBAF" w16cid:durableId="6C08B8E6"/>
  <w16cid:commentId w16cid:paraId="0887AFD9" w16cid:durableId="05668A8E"/>
  <w16cid:commentId w16cid:paraId="69E25361" w16cid:durableId="212BEB44"/>
  <w16cid:commentId w16cid:paraId="001BC0FF" w16cid:durableId="1338ED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82CAD" w14:textId="77777777" w:rsidR="00D7729A" w:rsidRDefault="00D7729A">
      <w:r>
        <w:separator/>
      </w:r>
    </w:p>
  </w:endnote>
  <w:endnote w:type="continuationSeparator" w:id="0">
    <w:p w14:paraId="7320E28E" w14:textId="77777777" w:rsidR="00D7729A" w:rsidRDefault="00D77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dobe Clean Han ExtraBold">
    <w:altName w:val="Yu Gothic"/>
    <w:charset w:val="80"/>
    <w:family w:val="swiss"/>
    <w:pitch w:val="variable"/>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1DD4D" w14:textId="77777777" w:rsidR="005833E1" w:rsidRDefault="005833E1">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8BDC9" w14:textId="77777777" w:rsidR="00D7729A" w:rsidRDefault="00D7729A">
      <w:r>
        <w:separator/>
      </w:r>
    </w:p>
  </w:footnote>
  <w:footnote w:type="continuationSeparator" w:id="0">
    <w:p w14:paraId="4BD8D8D0" w14:textId="77777777" w:rsidR="00D7729A" w:rsidRDefault="00D77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A31AE" w14:textId="77777777" w:rsidR="005833E1" w:rsidRDefault="00000000">
    <w:pPr>
      <w:pStyle w:val="a3"/>
      <w:spacing w:line="14" w:lineRule="auto"/>
      <w:rPr>
        <w:sz w:val="20"/>
      </w:rPr>
    </w:pPr>
    <w:r>
      <w:rPr>
        <w:noProof/>
      </w:rPr>
      <mc:AlternateContent>
        <mc:Choice Requires="wps">
          <w:drawing>
            <wp:anchor distT="0" distB="0" distL="0" distR="0" simplePos="0" relativeHeight="251626496" behindDoc="1" locked="0" layoutInCell="1" allowOverlap="1" wp14:anchorId="08218640" wp14:editId="09280671">
              <wp:simplePos x="0" y="0"/>
              <wp:positionH relativeFrom="page">
                <wp:posOffset>416052</wp:posOffset>
              </wp:positionH>
              <wp:positionV relativeFrom="page">
                <wp:posOffset>534639</wp:posOffset>
              </wp:positionV>
              <wp:extent cx="4427220" cy="1676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08218640" id="_x0000_t202" coordsize="21600,21600" o:spt="202" path="m,l,21600r21600,l21600,xe">
              <v:stroke joinstyle="miter"/>
              <v:path gradientshapeok="t" o:connecttype="rect"/>
            </v:shapetype>
            <v:shape id="Textbox 22" o:spid="_x0000_s1026" type="#_x0000_t202" style="position:absolute;margin-left:32.75pt;margin-top:42.1pt;width:348.6pt;height:13.2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" filled="f" stroked="f">
              <v:textbox inset="0,0,0,0">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7257D" w14:textId="77777777" w:rsidR="005833E1" w:rsidRDefault="00000000">
    <w:pPr>
      <w:pStyle w:val="a3"/>
      <w:spacing w:line="14" w:lineRule="auto"/>
      <w:rPr>
        <w:sz w:val="20"/>
      </w:rPr>
    </w:pPr>
    <w:r>
      <w:rPr>
        <w:noProof/>
      </w:rPr>
      <mc:AlternateContent>
        <mc:Choice Requires="wps">
          <w:drawing>
            <wp:anchor distT="0" distB="0" distL="0" distR="0" simplePos="0" relativeHeight="251648000" behindDoc="1" locked="0" layoutInCell="1" allowOverlap="1" wp14:anchorId="24CBC715" wp14:editId="38A14839">
              <wp:simplePos x="0" y="0"/>
              <wp:positionH relativeFrom="page">
                <wp:posOffset>6276561</wp:posOffset>
              </wp:positionH>
              <wp:positionV relativeFrom="page">
                <wp:posOffset>534639</wp:posOffset>
              </wp:positionV>
              <wp:extent cx="836930" cy="16764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67640"/>
                      </a:xfrm>
                      <a:prstGeom prst="rect">
                        <a:avLst/>
                      </a:prstGeom>
                    </wps:spPr>
                    <wps:txbx>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wps:txbx>
                    <wps:bodyPr wrap="square" lIns="0" tIns="0" rIns="0" bIns="0" rtlCol="0">
                      <a:noAutofit/>
                    </wps:bodyPr>
                  </wps:wsp>
                </a:graphicData>
              </a:graphic>
            </wp:anchor>
          </w:drawing>
        </mc:Choice>
        <mc:Fallback>
          <w:pict>
            <v:shapetype w14:anchorId="24CBC715" id="_x0000_t202" coordsize="21600,21600" o:spt="202" path="m,l,21600r21600,l21600,xe">
              <v:stroke joinstyle="miter"/>
              <v:path gradientshapeok="t" o:connecttype="rect"/>
            </v:shapetype>
            <v:shape id="Textbox 37" o:spid="_x0000_s1035" type="#_x0000_t202" style="position:absolute;margin-left:494.2pt;margin-top:42.1pt;width:65.9pt;height:13.2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" filled="f" stroked="f">
              <v:textbox inset="0,0,0,0">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A77B8" w14:textId="77777777" w:rsidR="005833E1" w:rsidRDefault="00000000">
    <w:pPr>
      <w:pStyle w:val="a3"/>
      <w:spacing w:line="14" w:lineRule="auto"/>
      <w:rPr>
        <w:sz w:val="20"/>
      </w:rPr>
    </w:pPr>
    <w:r>
      <w:rPr>
        <w:noProof/>
      </w:rPr>
      <mc:AlternateContent>
        <mc:Choice Requires="wps">
          <w:drawing>
            <wp:anchor distT="0" distB="0" distL="0" distR="0" simplePos="0" relativeHeight="251657216" behindDoc="1" locked="0" layoutInCell="1" allowOverlap="1" wp14:anchorId="1E5C7326" wp14:editId="5BBA345F">
              <wp:simplePos x="0" y="0"/>
              <wp:positionH relativeFrom="page">
                <wp:posOffset>441452</wp:posOffset>
              </wp:positionH>
              <wp:positionV relativeFrom="page">
                <wp:posOffset>534639</wp:posOffset>
              </wp:positionV>
              <wp:extent cx="4368800" cy="16764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8800" cy="167640"/>
                      </a:xfrm>
                      <a:prstGeom prst="rect">
                        <a:avLst/>
                      </a:prstGeom>
                    </wps:spPr>
                    <wps:txbx>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5C7326" id="_x0000_t202" coordsize="21600,21600" o:spt="202" path="m,l,21600r21600,l21600,xe">
              <v:stroke joinstyle="miter"/>
              <v:path gradientshapeok="t" o:connecttype="rect"/>
            </v:shapetype>
            <v:shape id="Textbox 42" o:spid="_x0000_s1036" type="#_x0000_t202" style="position:absolute;margin-left:34.75pt;margin-top:42.1pt;width:344pt;height:13.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" filled="f" stroked="f">
              <v:textbox inset="0,0,0,0">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46543" w14:textId="77777777" w:rsidR="005833E1" w:rsidRDefault="00000000">
    <w:pPr>
      <w:pStyle w:val="a3"/>
      <w:spacing w:line="14" w:lineRule="auto"/>
      <w:rPr>
        <w:sz w:val="20"/>
      </w:rPr>
    </w:pPr>
    <w:r>
      <w:rPr>
        <w:noProof/>
      </w:rPr>
      <mc:AlternateContent>
        <mc:Choice Requires="wps">
          <w:drawing>
            <wp:anchor distT="0" distB="0" distL="0" distR="0" simplePos="0" relativeHeight="251654144" behindDoc="1" locked="0" layoutInCell="1" allowOverlap="1" wp14:anchorId="117809DD" wp14:editId="451F2599">
              <wp:simplePos x="0" y="0"/>
              <wp:positionH relativeFrom="page">
                <wp:posOffset>5834269</wp:posOffset>
              </wp:positionH>
              <wp:positionV relativeFrom="page">
                <wp:posOffset>534639</wp:posOffset>
              </wp:positionV>
              <wp:extent cx="1320165" cy="16764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wps:txbx>
                    <wps:bodyPr wrap="square" lIns="0" tIns="0" rIns="0" bIns="0" rtlCol="0">
                      <a:noAutofit/>
                    </wps:bodyPr>
                  </wps:wsp>
                </a:graphicData>
              </a:graphic>
            </wp:anchor>
          </w:drawing>
        </mc:Choice>
        <mc:Fallback>
          <w:pict>
            <v:shapetype w14:anchorId="117809DD" id="_x0000_t202" coordsize="21600,21600" o:spt="202" path="m,l,21600r21600,l21600,xe">
              <v:stroke joinstyle="miter"/>
              <v:path gradientshapeok="t" o:connecttype="rect"/>
            </v:shapetype>
            <v:shape id="Textbox 41" o:spid="_x0000_s1037" type="#_x0000_t202" style="position:absolute;margin-left:459.4pt;margin-top:42.1pt;width:103.95pt;height:13.2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D+c8bqlgEAACMD&#10;AAAOAAAAAAAAAAAAAAAAAC4CAABkcnMvZTJvRG9jLnhtbFBLAQItABQABgAIAAAAIQCRhf8F4AAA&#10;AAsBAAAPAAAAAAAAAAAAAAAAAPADAABkcnMvZG93bnJldi54bWxQSwUGAAAAAAQABADzAAAA/QQA&#10;AAAA&#10;" filled="f" stroked="f">
              <v:textbox inset="0,0,0,0">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5A28" w14:textId="77777777" w:rsidR="005833E1" w:rsidRDefault="00000000">
    <w:pPr>
      <w:pStyle w:val="a3"/>
      <w:spacing w:line="14" w:lineRule="auto"/>
      <w:rPr>
        <w:sz w:val="20"/>
      </w:rPr>
    </w:pPr>
    <w:r>
      <w:rPr>
        <w:noProof/>
      </w:rPr>
      <mc:AlternateContent>
        <mc:Choice Requires="wps">
          <w:drawing>
            <wp:anchor distT="0" distB="0" distL="0" distR="0" simplePos="0" relativeHeight="251660288" behindDoc="1" locked="0" layoutInCell="1" allowOverlap="1" wp14:anchorId="56F22EE7" wp14:editId="23FE4955">
              <wp:simplePos x="0" y="0"/>
              <wp:positionH relativeFrom="page">
                <wp:posOffset>416052</wp:posOffset>
              </wp:positionH>
              <wp:positionV relativeFrom="page">
                <wp:posOffset>534639</wp:posOffset>
              </wp:positionV>
              <wp:extent cx="4450715" cy="1676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167640"/>
                      </a:xfrm>
                      <a:prstGeom prst="rect">
                        <a:avLst/>
                      </a:prstGeom>
                    </wps:spPr>
                    <wps:txbx>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6F22EE7" id="_x0000_t202" coordsize="21600,21600" o:spt="202" path="m,l,21600r21600,l21600,xe">
              <v:stroke joinstyle="miter"/>
              <v:path gradientshapeok="t" o:connecttype="rect"/>
            </v:shapetype>
            <v:shape id="Textbox 48" o:spid="_x0000_s1038" type="#_x0000_t202" style="position:absolute;margin-left:32.75pt;margin-top:42.1pt;width:350.45pt;height:13.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" filled="f" stroked="f">
              <v:textbox inset="0,0,0,0">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9FF81" w14:textId="77777777" w:rsidR="005833E1" w:rsidRDefault="00000000">
    <w:pPr>
      <w:pStyle w:val="a3"/>
      <w:spacing w:line="14" w:lineRule="auto"/>
      <w:rPr>
        <w:sz w:val="20"/>
      </w:rPr>
    </w:pPr>
    <w:r>
      <w:rPr>
        <w:noProof/>
      </w:rPr>
      <mc:AlternateContent>
        <mc:Choice Requires="wps">
          <w:drawing>
            <wp:anchor distT="0" distB="0" distL="0" distR="0" simplePos="0" relativeHeight="251663360" behindDoc="1" locked="0" layoutInCell="1" allowOverlap="1" wp14:anchorId="6D500D8E" wp14:editId="3324EBF6">
              <wp:simplePos x="0" y="0"/>
              <wp:positionH relativeFrom="page">
                <wp:posOffset>5834269</wp:posOffset>
              </wp:positionH>
              <wp:positionV relativeFrom="page">
                <wp:posOffset>534639</wp:posOffset>
              </wp:positionV>
              <wp:extent cx="1320165" cy="16764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wps:txbx>
                    <wps:bodyPr wrap="square" lIns="0" tIns="0" rIns="0" bIns="0" rtlCol="0">
                      <a:noAutofit/>
                    </wps:bodyPr>
                  </wps:wsp>
                </a:graphicData>
              </a:graphic>
            </wp:anchor>
          </w:drawing>
        </mc:Choice>
        <mc:Fallback>
          <w:pict>
            <v:shapetype w14:anchorId="6D500D8E" id="_x0000_t202" coordsize="21600,21600" o:spt="202" path="m,l,21600r21600,l21600,xe">
              <v:stroke joinstyle="miter"/>
              <v:path gradientshapeok="t" o:connecttype="rect"/>
            </v:shapetype>
            <v:shape id="Textbox 49" o:spid="_x0000_s1039" type="#_x0000_t202" style="position:absolute;margin-left:459.4pt;margin-top:42.1pt;width:103.95pt;height:13.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Bww58JlgEAACMD&#10;AAAOAAAAAAAAAAAAAAAAAC4CAABkcnMvZTJvRG9jLnhtbFBLAQItABQABgAIAAAAIQCRhf8F4AAA&#10;AAsBAAAPAAAAAAAAAAAAAAAAAPADAABkcnMvZG93bnJldi54bWxQSwUGAAAAAAQABADzAAAA/QQA&#10;AAAA&#10;" filled="f" stroked="f">
              <v:textbox inset="0,0,0,0">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919D" w14:textId="77777777" w:rsidR="005833E1" w:rsidRDefault="00000000">
    <w:pPr>
      <w:pStyle w:val="a3"/>
      <w:spacing w:line="14" w:lineRule="auto"/>
      <w:rPr>
        <w:sz w:val="20"/>
      </w:rPr>
    </w:pPr>
    <w:r>
      <w:rPr>
        <w:noProof/>
      </w:rPr>
      <mc:AlternateContent>
        <mc:Choice Requires="wps">
          <w:drawing>
            <wp:anchor distT="0" distB="0" distL="0" distR="0" simplePos="0" relativeHeight="251669504" behindDoc="1" locked="0" layoutInCell="1" allowOverlap="1" wp14:anchorId="2A7CFB15" wp14:editId="17B92FBF">
              <wp:simplePos x="0" y="0"/>
              <wp:positionH relativeFrom="page">
                <wp:posOffset>416052</wp:posOffset>
              </wp:positionH>
              <wp:positionV relativeFrom="page">
                <wp:posOffset>534639</wp:posOffset>
              </wp:positionV>
              <wp:extent cx="4394200" cy="16764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4200" cy="167640"/>
                      </a:xfrm>
                      <a:prstGeom prst="rect">
                        <a:avLst/>
                      </a:prstGeom>
                    </wps:spPr>
                    <wps:txbx>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2A7CFB15" id="_x0000_t202" coordsize="21600,21600" o:spt="202" path="m,l,21600r21600,l21600,xe">
              <v:stroke joinstyle="miter"/>
              <v:path gradientshapeok="t" o:connecttype="rect"/>
            </v:shapetype>
            <v:shape id="Textbox 54" o:spid="_x0000_s1040" type="#_x0000_t202" style="position:absolute;margin-left:32.75pt;margin-top:42.1pt;width:346pt;height:13.2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" filled="f" stroked="f">
              <v:textbox inset="0,0,0,0">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189E3" w14:textId="77777777" w:rsidR="005833E1" w:rsidRDefault="00000000">
    <w:pPr>
      <w:pStyle w:val="a3"/>
      <w:spacing w:line="14" w:lineRule="auto"/>
      <w:rPr>
        <w:sz w:val="20"/>
      </w:rPr>
    </w:pPr>
    <w:r>
      <w:rPr>
        <w:noProof/>
      </w:rPr>
      <mc:AlternateContent>
        <mc:Choice Requires="wps">
          <w:drawing>
            <wp:anchor distT="0" distB="0" distL="0" distR="0" simplePos="0" relativeHeight="251666432" behindDoc="1" locked="0" layoutInCell="1" allowOverlap="1" wp14:anchorId="36696111" wp14:editId="03BDA93D">
              <wp:simplePos x="0" y="0"/>
              <wp:positionH relativeFrom="page">
                <wp:posOffset>5493496</wp:posOffset>
              </wp:positionH>
              <wp:positionV relativeFrom="page">
                <wp:posOffset>534639</wp:posOffset>
              </wp:positionV>
              <wp:extent cx="1657985" cy="16764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985" cy="167640"/>
                      </a:xfrm>
                      <a:prstGeom prst="rect">
                        <a:avLst/>
                      </a:prstGeom>
                    </wps:spPr>
                    <wps:txbx>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wps:txbx>
                    <wps:bodyPr wrap="square" lIns="0" tIns="0" rIns="0" bIns="0" rtlCol="0">
                      <a:noAutofit/>
                    </wps:bodyPr>
                  </wps:wsp>
                </a:graphicData>
              </a:graphic>
            </wp:anchor>
          </w:drawing>
        </mc:Choice>
        <mc:Fallback>
          <w:pict>
            <v:shapetype w14:anchorId="36696111" id="_x0000_t202" coordsize="21600,21600" o:spt="202" path="m,l,21600r21600,l21600,xe">
              <v:stroke joinstyle="miter"/>
              <v:path gradientshapeok="t" o:connecttype="rect"/>
            </v:shapetype>
            <v:shape id="Textbox 53" o:spid="_x0000_s1041" type="#_x0000_t202" style="position:absolute;margin-left:432.55pt;margin-top:42.1pt;width:130.55pt;height:13.2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" filled="f" stroked="f">
              <v:textbox inset="0,0,0,0">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2FB48" w14:textId="77777777" w:rsidR="005833E1" w:rsidRDefault="00000000">
    <w:pPr>
      <w:pStyle w:val="a3"/>
      <w:spacing w:line="14" w:lineRule="auto"/>
      <w:rPr>
        <w:sz w:val="20"/>
      </w:rPr>
    </w:pPr>
    <w:r>
      <w:rPr>
        <w:noProof/>
      </w:rPr>
      <mc:AlternateContent>
        <mc:Choice Requires="wps">
          <w:drawing>
            <wp:anchor distT="0" distB="0" distL="0" distR="0" simplePos="0" relativeHeight="251675648" behindDoc="1" locked="0" layoutInCell="1" allowOverlap="1" wp14:anchorId="1E123765" wp14:editId="3BE3D3F1">
              <wp:simplePos x="0" y="0"/>
              <wp:positionH relativeFrom="page">
                <wp:posOffset>416052</wp:posOffset>
              </wp:positionH>
              <wp:positionV relativeFrom="page">
                <wp:posOffset>534639</wp:posOffset>
              </wp:positionV>
              <wp:extent cx="4455160" cy="16764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123765" id="_x0000_t202" coordsize="21600,21600" o:spt="202" path="m,l,21600r21600,l21600,xe">
              <v:stroke joinstyle="miter"/>
              <v:path gradientshapeok="t" o:connecttype="rect"/>
            </v:shapetype>
            <v:shape id="Textbox 91" o:spid="_x0000_s1042" type="#_x0000_t202" style="position:absolute;margin-left:32.75pt;margin-top:42.1pt;width:350.8pt;height:13.2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KCoBpKZAQAA&#10;IwMAAA4AAAAAAAAAAAAAAAAALgIAAGRycy9lMm9Eb2MueG1sUEsBAi0AFAAGAAgAAAAhAHCe1o3f&#10;AAAACQEAAA8AAAAAAAAAAAAAAAAA8wMAAGRycy9kb3ducmV2LnhtbFBLBQYAAAAABAAEAPMAAAD/&#10;BAAAAAA=&#10;" filled="f" stroked="f">
              <v:textbox inset="0,0,0,0">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5663" w14:textId="77777777" w:rsidR="005833E1" w:rsidRDefault="00000000">
    <w:pPr>
      <w:pStyle w:val="a3"/>
      <w:spacing w:line="14" w:lineRule="auto"/>
      <w:rPr>
        <w:sz w:val="20"/>
      </w:rPr>
    </w:pPr>
    <w:r>
      <w:rPr>
        <w:noProof/>
      </w:rPr>
      <mc:AlternateContent>
        <mc:Choice Requires="wps">
          <w:drawing>
            <wp:anchor distT="0" distB="0" distL="0" distR="0" simplePos="0" relativeHeight="251672576" behindDoc="1" locked="0" layoutInCell="1" allowOverlap="1" wp14:anchorId="2E468B82" wp14:editId="6362D497">
              <wp:simplePos x="0" y="0"/>
              <wp:positionH relativeFrom="page">
                <wp:posOffset>5469624</wp:posOffset>
              </wp:positionH>
              <wp:positionV relativeFrom="page">
                <wp:posOffset>534639</wp:posOffset>
              </wp:positionV>
              <wp:extent cx="1681480" cy="16764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1480" cy="167640"/>
                      </a:xfrm>
                      <a:prstGeom prst="rect">
                        <a:avLst/>
                      </a:prstGeom>
                    </wps:spPr>
                    <wps:txbx>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wps:txbx>
                    <wps:bodyPr wrap="square" lIns="0" tIns="0" rIns="0" bIns="0" rtlCol="0">
                      <a:noAutofit/>
                    </wps:bodyPr>
                  </wps:wsp>
                </a:graphicData>
              </a:graphic>
            </wp:anchor>
          </w:drawing>
        </mc:Choice>
        <mc:Fallback>
          <w:pict>
            <v:shapetype w14:anchorId="2E468B82" id="_x0000_t202" coordsize="21600,21600" o:spt="202" path="m,l,21600r21600,l21600,xe">
              <v:stroke joinstyle="miter"/>
              <v:path gradientshapeok="t" o:connecttype="rect"/>
            </v:shapetype>
            <v:shape id="Textbox 90" o:spid="_x0000_s1043" type="#_x0000_t202" style="position:absolute;margin-left:430.7pt;margin-top:42.1pt;width:132.4pt;height:13.2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" filled="f" stroked="f">
              <v:textbox inset="0,0,0,0">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02A03" w14:textId="77777777" w:rsidR="005833E1" w:rsidRDefault="00000000">
    <w:pPr>
      <w:pStyle w:val="a3"/>
      <w:spacing w:line="14" w:lineRule="auto"/>
      <w:rPr>
        <w:sz w:val="20"/>
      </w:rPr>
    </w:pPr>
    <w:r>
      <w:rPr>
        <w:noProof/>
      </w:rPr>
      <mc:AlternateContent>
        <mc:Choice Requires="wps">
          <w:drawing>
            <wp:anchor distT="0" distB="0" distL="0" distR="0" simplePos="0" relativeHeight="251681792" behindDoc="1" locked="0" layoutInCell="1" allowOverlap="1" wp14:anchorId="618280F1" wp14:editId="66998074">
              <wp:simplePos x="0" y="0"/>
              <wp:positionH relativeFrom="page">
                <wp:posOffset>416052</wp:posOffset>
              </wp:positionH>
              <wp:positionV relativeFrom="page">
                <wp:posOffset>534639</wp:posOffset>
              </wp:positionV>
              <wp:extent cx="4455160" cy="16764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18280F1" id="_x0000_t202" coordsize="21600,21600" o:spt="202" path="m,l,21600r21600,l21600,xe">
              <v:stroke joinstyle="miter"/>
              <v:path gradientshapeok="t" o:connecttype="rect"/>
            </v:shapetype>
            <v:shape id="Textbox 111" o:spid="_x0000_s1044" type="#_x0000_t202" style="position:absolute;margin-left:32.75pt;margin-top:42.1pt;width:350.8pt;height:13.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MmxGVeZAQAA&#10;IwMAAA4AAAAAAAAAAAAAAAAALgIAAGRycy9lMm9Eb2MueG1sUEsBAi0AFAAGAAgAAAAhAHCe1o3f&#10;AAAACQEAAA8AAAAAAAAAAAAAAAAA8wMAAGRycy9kb3ducmV2LnhtbFBLBQYAAAAABAAEAPMAAAD/&#10;BAAAAAA=&#10;" filled="f" stroked="f">
              <v:textbox inset="0,0,0,0">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AE557" w14:textId="77777777" w:rsidR="005833E1" w:rsidRDefault="00000000">
    <w:pPr>
      <w:pStyle w:val="a3"/>
      <w:spacing w:line="14" w:lineRule="auto"/>
      <w:rPr>
        <w:sz w:val="20"/>
      </w:rPr>
    </w:pPr>
    <w:r>
      <w:rPr>
        <w:noProof/>
      </w:rPr>
      <mc:AlternateContent>
        <mc:Choice Requires="wps">
          <w:drawing>
            <wp:anchor distT="0" distB="0" distL="0" distR="0" simplePos="0" relativeHeight="251623424" behindDoc="1" locked="0" layoutInCell="1" allowOverlap="1" wp14:anchorId="5F8BD193" wp14:editId="11F3DAE8">
              <wp:simplePos x="0" y="0"/>
              <wp:positionH relativeFrom="page">
                <wp:posOffset>6075024</wp:posOffset>
              </wp:positionH>
              <wp:positionV relativeFrom="page">
                <wp:posOffset>534639</wp:posOffset>
              </wp:positionV>
              <wp:extent cx="1040765" cy="16764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0765" cy="167640"/>
                      </a:xfrm>
                      <a:prstGeom prst="rect">
                        <a:avLst/>
                      </a:prstGeom>
                    </wps:spPr>
                    <wps:txbx>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proofErr w:type="spellStart"/>
                          <w:r>
                            <w:rPr>
                              <w:spacing w:val="-10"/>
                              <w:sz w:val="20"/>
                            </w:rPr>
                            <w:t>i</w:t>
                          </w:r>
                          <w:proofErr w:type="spellEnd"/>
                        </w:p>
                      </w:txbxContent>
                    </wps:txbx>
                    <wps:bodyPr wrap="square" lIns="0" tIns="0" rIns="0" bIns="0" rtlCol="0">
                      <a:noAutofit/>
                    </wps:bodyPr>
                  </wps:wsp>
                </a:graphicData>
              </a:graphic>
            </wp:anchor>
          </w:drawing>
        </mc:Choice>
        <mc:Fallback>
          <w:pict>
            <v:shapetype w14:anchorId="5F8BD193" id="_x0000_t202" coordsize="21600,21600" o:spt="202" path="m,l,21600r21600,l21600,xe">
              <v:stroke joinstyle="miter"/>
              <v:path gradientshapeok="t" o:connecttype="rect"/>
            </v:shapetype>
            <v:shape id="Textbox 21" o:spid="_x0000_s1027" type="#_x0000_t202" style="position:absolute;margin-left:478.35pt;margin-top:42.1pt;width:81.95pt;height:13.2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" filled="f" stroked="f">
              <v:textbox inset="0,0,0,0">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proofErr w:type="spellStart"/>
                    <w:r>
                      <w:rPr>
                        <w:spacing w:val="-10"/>
                        <w:sz w:val="20"/>
                      </w:rPr>
                      <w:t>i</w:t>
                    </w:r>
                    <w:proofErr w:type="spellEnd"/>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7A42E" w14:textId="77777777" w:rsidR="005833E1" w:rsidRDefault="00000000">
    <w:pPr>
      <w:pStyle w:val="a3"/>
      <w:spacing w:line="14" w:lineRule="auto"/>
      <w:rPr>
        <w:sz w:val="20"/>
      </w:rPr>
    </w:pPr>
    <w:r>
      <w:rPr>
        <w:noProof/>
      </w:rPr>
      <mc:AlternateContent>
        <mc:Choice Requires="wps">
          <w:drawing>
            <wp:anchor distT="0" distB="0" distL="0" distR="0" simplePos="0" relativeHeight="251678720" behindDoc="1" locked="0" layoutInCell="1" allowOverlap="1" wp14:anchorId="29E1D95A" wp14:editId="585C2B29">
              <wp:simplePos x="0" y="0"/>
              <wp:positionH relativeFrom="page">
                <wp:posOffset>6014427</wp:posOffset>
              </wp:positionH>
              <wp:positionV relativeFrom="page">
                <wp:posOffset>534639</wp:posOffset>
              </wp:positionV>
              <wp:extent cx="1136650" cy="16764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650" cy="167640"/>
                      </a:xfrm>
                      <a:prstGeom prst="rect">
                        <a:avLst/>
                      </a:prstGeom>
                    </wps:spPr>
                    <wps:txbx>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wps:txbx>
                    <wps:bodyPr wrap="square" lIns="0" tIns="0" rIns="0" bIns="0" rtlCol="0">
                      <a:noAutofit/>
                    </wps:bodyPr>
                  </wps:wsp>
                </a:graphicData>
              </a:graphic>
            </wp:anchor>
          </w:drawing>
        </mc:Choice>
        <mc:Fallback>
          <w:pict>
            <v:shapetype w14:anchorId="29E1D95A" id="_x0000_t202" coordsize="21600,21600" o:spt="202" path="m,l,21600r21600,l21600,xe">
              <v:stroke joinstyle="miter"/>
              <v:path gradientshapeok="t" o:connecttype="rect"/>
            </v:shapetype>
            <v:shape id="Textbox 110" o:spid="_x0000_s1045" type="#_x0000_t202" style="position:absolute;margin-left:473.6pt;margin-top:42.1pt;width:89.5pt;height:13.2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" filled="f" stroked="f">
              <v:textbox inset="0,0,0,0">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EB7C6" w14:textId="77777777" w:rsidR="005833E1" w:rsidRDefault="00000000">
    <w:pPr>
      <w:pStyle w:val="a3"/>
      <w:spacing w:line="14" w:lineRule="auto"/>
      <w:rPr>
        <w:sz w:val="20"/>
      </w:rPr>
    </w:pPr>
    <w:r>
      <w:rPr>
        <w:noProof/>
      </w:rPr>
      <mc:AlternateContent>
        <mc:Choice Requires="wps">
          <w:drawing>
            <wp:anchor distT="0" distB="0" distL="0" distR="0" simplePos="0" relativeHeight="251687936" behindDoc="1" locked="0" layoutInCell="1" allowOverlap="1" wp14:anchorId="62F09916" wp14:editId="432DCEFD">
              <wp:simplePos x="0" y="0"/>
              <wp:positionH relativeFrom="page">
                <wp:posOffset>416052</wp:posOffset>
              </wp:positionH>
              <wp:positionV relativeFrom="page">
                <wp:posOffset>534639</wp:posOffset>
              </wp:positionV>
              <wp:extent cx="4455160" cy="16764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2F09916" id="_x0000_t202" coordsize="21600,21600" o:spt="202" path="m,l,21600r21600,l21600,xe">
              <v:stroke joinstyle="miter"/>
              <v:path gradientshapeok="t" o:connecttype="rect"/>
            </v:shapetype>
            <v:shape id="Textbox 157" o:spid="_x0000_s1046" type="#_x0000_t202" style="position:absolute;margin-left:32.75pt;margin-top:42.1pt;width:350.8pt;height:13.2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A/wt46ZAQAA&#10;IwMAAA4AAAAAAAAAAAAAAAAALgIAAGRycy9lMm9Eb2MueG1sUEsBAi0AFAAGAAgAAAAhAHCe1o3f&#10;AAAACQEAAA8AAAAAAAAAAAAAAAAA8wMAAGRycy9kb3ducmV2LnhtbFBLBQYAAAAABAAEAPMAAAD/&#10;BAAAAAA=&#10;" filled="f" stroked="f">
              <v:textbox inset="0,0,0,0">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EA8D" w14:textId="77777777" w:rsidR="005833E1" w:rsidRDefault="00000000">
    <w:pPr>
      <w:pStyle w:val="a3"/>
      <w:spacing w:line="14" w:lineRule="auto"/>
      <w:rPr>
        <w:sz w:val="20"/>
      </w:rPr>
    </w:pPr>
    <w:r>
      <w:rPr>
        <w:noProof/>
      </w:rPr>
      <mc:AlternateContent>
        <mc:Choice Requires="wps">
          <w:drawing>
            <wp:anchor distT="0" distB="0" distL="0" distR="0" simplePos="0" relativeHeight="251684864" behindDoc="1" locked="0" layoutInCell="1" allowOverlap="1" wp14:anchorId="4F6A8C43" wp14:editId="4593C3B3">
              <wp:simplePos x="0" y="0"/>
              <wp:positionH relativeFrom="page">
                <wp:posOffset>5817468</wp:posOffset>
              </wp:positionH>
              <wp:positionV relativeFrom="page">
                <wp:posOffset>534639</wp:posOffset>
              </wp:positionV>
              <wp:extent cx="1333500" cy="16764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167640"/>
                      </a:xfrm>
                      <a:prstGeom prst="rect">
                        <a:avLst/>
                      </a:prstGeom>
                    </wps:spPr>
                    <wps:txbx>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wps:txbx>
                    <wps:bodyPr wrap="square" lIns="0" tIns="0" rIns="0" bIns="0" rtlCol="0">
                      <a:noAutofit/>
                    </wps:bodyPr>
                  </wps:wsp>
                </a:graphicData>
              </a:graphic>
            </wp:anchor>
          </w:drawing>
        </mc:Choice>
        <mc:Fallback>
          <w:pict>
            <v:shapetype w14:anchorId="4F6A8C43" id="_x0000_t202" coordsize="21600,21600" o:spt="202" path="m,l,21600r21600,l21600,xe">
              <v:stroke joinstyle="miter"/>
              <v:path gradientshapeok="t" o:connecttype="rect"/>
            </v:shapetype>
            <v:shape id="Textbox 156" o:spid="_x0000_s1047" type="#_x0000_t202" style="position:absolute;margin-left:458.05pt;margin-top:42.1pt;width:105pt;height:13.2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" filled="f" stroked="f">
              <v:textbox inset="0,0,0,0">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EFAF" w14:textId="77777777" w:rsidR="005833E1" w:rsidRDefault="00000000">
    <w:pPr>
      <w:pStyle w:val="a3"/>
      <w:spacing w:line="14" w:lineRule="auto"/>
      <w:rPr>
        <w:sz w:val="20"/>
      </w:rPr>
    </w:pPr>
    <w:r>
      <w:rPr>
        <w:noProof/>
      </w:rPr>
      <mc:AlternateContent>
        <mc:Choice Requires="wps">
          <w:drawing>
            <wp:anchor distT="0" distB="0" distL="0" distR="0" simplePos="0" relativeHeight="251694080" behindDoc="1" locked="0" layoutInCell="1" allowOverlap="1" wp14:anchorId="50C7904E" wp14:editId="12F7D7DB">
              <wp:simplePos x="0" y="0"/>
              <wp:positionH relativeFrom="page">
                <wp:posOffset>416052</wp:posOffset>
              </wp:positionH>
              <wp:positionV relativeFrom="page">
                <wp:posOffset>534639</wp:posOffset>
              </wp:positionV>
              <wp:extent cx="4450080" cy="16764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080" cy="167640"/>
                      </a:xfrm>
                      <a:prstGeom prst="rect">
                        <a:avLst/>
                      </a:prstGeom>
                    </wps:spPr>
                    <wps:txbx>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0C7904E" id="_x0000_t202" coordsize="21600,21600" o:spt="202" path="m,l,21600r21600,l21600,xe">
              <v:stroke joinstyle="miter"/>
              <v:path gradientshapeok="t" o:connecttype="rect"/>
            </v:shapetype>
            <v:shape id="Textbox 165" o:spid="_x0000_s1048" type="#_x0000_t202" style="position:absolute;margin-left:32.75pt;margin-top:42.1pt;width:350.4pt;height:13.2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" filled="f" stroked="f">
              <v:textbox inset="0,0,0,0">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52E7" w14:textId="77777777" w:rsidR="005833E1" w:rsidRDefault="00000000">
    <w:pPr>
      <w:pStyle w:val="a3"/>
      <w:spacing w:line="14" w:lineRule="auto"/>
      <w:rPr>
        <w:sz w:val="20"/>
      </w:rPr>
    </w:pPr>
    <w:r>
      <w:rPr>
        <w:noProof/>
      </w:rPr>
      <mc:AlternateContent>
        <mc:Choice Requires="wps">
          <w:drawing>
            <wp:anchor distT="0" distB="0" distL="0" distR="0" simplePos="0" relativeHeight="251691008" behindDoc="1" locked="0" layoutInCell="1" allowOverlap="1" wp14:anchorId="4920A607" wp14:editId="048E4099">
              <wp:simplePos x="0" y="0"/>
              <wp:positionH relativeFrom="page">
                <wp:posOffset>6368351</wp:posOffset>
              </wp:positionH>
              <wp:positionV relativeFrom="page">
                <wp:posOffset>534639</wp:posOffset>
              </wp:positionV>
              <wp:extent cx="782955" cy="16764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167640"/>
                      </a:xfrm>
                      <a:prstGeom prst="rect">
                        <a:avLst/>
                      </a:prstGeom>
                    </wps:spPr>
                    <wps:txbx>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wps:txbx>
                    <wps:bodyPr wrap="square" lIns="0" tIns="0" rIns="0" bIns="0" rtlCol="0">
                      <a:noAutofit/>
                    </wps:bodyPr>
                  </wps:wsp>
                </a:graphicData>
              </a:graphic>
            </wp:anchor>
          </w:drawing>
        </mc:Choice>
        <mc:Fallback>
          <w:pict>
            <v:shapetype w14:anchorId="4920A607" id="_x0000_t202" coordsize="21600,21600" o:spt="202" path="m,l,21600r21600,l21600,xe">
              <v:stroke joinstyle="miter"/>
              <v:path gradientshapeok="t" o:connecttype="rect"/>
            </v:shapetype>
            <v:shape id="Textbox 164" o:spid="_x0000_s1049" type="#_x0000_t202" style="position:absolute;margin-left:501.45pt;margin-top:42.1pt;width:61.65pt;height:13.2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" filled="f" stroked="f">
              <v:textbox inset="0,0,0,0">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C4C40" w14:textId="77777777" w:rsidR="005833E1" w:rsidRDefault="00000000">
    <w:pPr>
      <w:pStyle w:val="a3"/>
      <w:spacing w:line="14" w:lineRule="auto"/>
      <w:rPr>
        <w:sz w:val="20"/>
      </w:rPr>
    </w:pPr>
    <w:r>
      <w:rPr>
        <w:noProof/>
      </w:rPr>
      <mc:AlternateContent>
        <mc:Choice Requires="wps">
          <w:drawing>
            <wp:anchor distT="0" distB="0" distL="0" distR="0" simplePos="0" relativeHeight="251632640" behindDoc="1" locked="0" layoutInCell="1" allowOverlap="1" wp14:anchorId="5321BC57" wp14:editId="50432913">
              <wp:simplePos x="0" y="0"/>
              <wp:positionH relativeFrom="page">
                <wp:posOffset>416052</wp:posOffset>
              </wp:positionH>
              <wp:positionV relativeFrom="page">
                <wp:posOffset>534639</wp:posOffset>
              </wp:positionV>
              <wp:extent cx="4427220" cy="16764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321BC57" id="_x0000_t202" coordsize="21600,21600" o:spt="202" path="m,l,21600r21600,l21600,xe">
              <v:stroke joinstyle="miter"/>
              <v:path gradientshapeok="t" o:connecttype="rect"/>
            </v:shapetype>
            <v:shape id="Textbox 26" o:spid="_x0000_s1028" type="#_x0000_t202" style="position:absolute;margin-left:32.75pt;margin-top:42.1pt;width:348.6pt;height:13.2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" filled="f" stroked="f">
              <v:textbox inset="0,0,0,0">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EE001" w14:textId="77777777" w:rsidR="005833E1" w:rsidRDefault="00000000">
    <w:pPr>
      <w:pStyle w:val="a3"/>
      <w:spacing w:line="14" w:lineRule="auto"/>
      <w:rPr>
        <w:sz w:val="20"/>
      </w:rPr>
    </w:pPr>
    <w:r>
      <w:rPr>
        <w:noProof/>
      </w:rPr>
      <mc:AlternateContent>
        <mc:Choice Requires="wps">
          <w:drawing>
            <wp:anchor distT="0" distB="0" distL="0" distR="0" simplePos="0" relativeHeight="251629568" behindDoc="1" locked="0" layoutInCell="1" allowOverlap="1" wp14:anchorId="3B8BA514" wp14:editId="7748CEAC">
              <wp:simplePos x="0" y="0"/>
              <wp:positionH relativeFrom="page">
                <wp:posOffset>6520779</wp:posOffset>
              </wp:positionH>
              <wp:positionV relativeFrom="page">
                <wp:posOffset>534639</wp:posOffset>
              </wp:positionV>
              <wp:extent cx="592455" cy="16764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7640"/>
                      </a:xfrm>
                      <a:prstGeom prst="rect">
                        <a:avLst/>
                      </a:prstGeom>
                    </wps:spPr>
                    <wps:txbx>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wps:txbx>
                    <wps:bodyPr wrap="square" lIns="0" tIns="0" rIns="0" bIns="0" rtlCol="0">
                      <a:noAutofit/>
                    </wps:bodyPr>
                  </wps:wsp>
                </a:graphicData>
              </a:graphic>
            </wp:anchor>
          </w:drawing>
        </mc:Choice>
        <mc:Fallback>
          <w:pict>
            <v:shapetype w14:anchorId="3B8BA514" id="_x0000_t202" coordsize="21600,21600" o:spt="202" path="m,l,21600r21600,l21600,xe">
              <v:stroke joinstyle="miter"/>
              <v:path gradientshapeok="t" o:connecttype="rect"/>
            </v:shapetype>
            <v:shape id="Textbox 25" o:spid="_x0000_s1029" type="#_x0000_t202" style="position:absolute;margin-left:513.45pt;margin-top:42.1pt;width:46.65pt;height:13.2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" filled="f" stroked="f">
              <v:textbox inset="0,0,0,0">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F4064" w14:textId="77777777" w:rsidR="005833E1" w:rsidRDefault="00000000">
    <w:pPr>
      <w:pStyle w:val="a3"/>
      <w:spacing w:line="14" w:lineRule="auto"/>
      <w:rPr>
        <w:sz w:val="20"/>
      </w:rPr>
    </w:pPr>
    <w:r>
      <w:rPr>
        <w:noProof/>
      </w:rPr>
      <mc:AlternateContent>
        <mc:Choice Requires="wps">
          <w:drawing>
            <wp:anchor distT="0" distB="0" distL="0" distR="0" simplePos="0" relativeHeight="251638784" behindDoc="1" locked="0" layoutInCell="1" allowOverlap="1" wp14:anchorId="3F2D9798" wp14:editId="531D667A">
              <wp:simplePos x="0" y="0"/>
              <wp:positionH relativeFrom="page">
                <wp:posOffset>416052</wp:posOffset>
              </wp:positionH>
              <wp:positionV relativeFrom="page">
                <wp:posOffset>534639</wp:posOffset>
              </wp:positionV>
              <wp:extent cx="4422140" cy="16764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2140" cy="167640"/>
                      </a:xfrm>
                      <a:prstGeom prst="rect">
                        <a:avLst/>
                      </a:prstGeom>
                    </wps:spPr>
                    <wps:txbx>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F2D9798" id="_x0000_t202" coordsize="21600,21600" o:spt="202" path="m,l,21600r21600,l21600,xe">
              <v:stroke joinstyle="miter"/>
              <v:path gradientshapeok="t" o:connecttype="rect"/>
            </v:shapetype>
            <v:shape id="Textbox 30" o:spid="_x0000_s1030" type="#_x0000_t202" style="position:absolute;margin-left:32.75pt;margin-top:42.1pt;width:348.2pt;height:13.2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" filled="f" stroked="f">
              <v:textbox inset="0,0,0,0">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4F473" w14:textId="77777777" w:rsidR="005833E1" w:rsidRDefault="00000000">
    <w:pPr>
      <w:pStyle w:val="a3"/>
      <w:spacing w:line="14" w:lineRule="auto"/>
      <w:rPr>
        <w:sz w:val="20"/>
      </w:rPr>
    </w:pPr>
    <w:r>
      <w:rPr>
        <w:noProof/>
      </w:rPr>
      <mc:AlternateContent>
        <mc:Choice Requires="wps">
          <w:drawing>
            <wp:anchor distT="0" distB="0" distL="0" distR="0" simplePos="0" relativeHeight="251635712" behindDoc="1" locked="0" layoutInCell="1" allowOverlap="1" wp14:anchorId="29F1425E" wp14:editId="278BE724">
              <wp:simplePos x="0" y="0"/>
              <wp:positionH relativeFrom="page">
                <wp:posOffset>6110055</wp:posOffset>
              </wp:positionH>
              <wp:positionV relativeFrom="page">
                <wp:posOffset>534639</wp:posOffset>
              </wp:positionV>
              <wp:extent cx="1005840" cy="16764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167640"/>
                      </a:xfrm>
                      <a:prstGeom prst="rect">
                        <a:avLst/>
                      </a:prstGeom>
                    </wps:spPr>
                    <wps:txbx>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wps:txbx>
                    <wps:bodyPr wrap="square" lIns="0" tIns="0" rIns="0" bIns="0" rtlCol="0">
                      <a:noAutofit/>
                    </wps:bodyPr>
                  </wps:wsp>
                </a:graphicData>
              </a:graphic>
            </wp:anchor>
          </w:drawing>
        </mc:Choice>
        <mc:Fallback>
          <w:pict>
            <v:shapetype w14:anchorId="29F1425E" id="_x0000_t202" coordsize="21600,21600" o:spt="202" path="m,l,21600r21600,l21600,xe">
              <v:stroke joinstyle="miter"/>
              <v:path gradientshapeok="t" o:connecttype="rect"/>
            </v:shapetype>
            <v:shape id="Textbox 29" o:spid="_x0000_s1031" type="#_x0000_t202" style="position:absolute;margin-left:481.1pt;margin-top:42.1pt;width:79.2pt;height:13.2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" filled="f" stroked="f">
              <v:textbox inset="0,0,0,0">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D010" w14:textId="77777777" w:rsidR="005833E1" w:rsidRDefault="00000000">
    <w:pPr>
      <w:pStyle w:val="a3"/>
      <w:spacing w:line="14" w:lineRule="auto"/>
      <w:rPr>
        <w:sz w:val="20"/>
      </w:rPr>
    </w:pPr>
    <w:r>
      <w:rPr>
        <w:noProof/>
      </w:rPr>
      <mc:AlternateContent>
        <mc:Choice Requires="wps">
          <w:drawing>
            <wp:anchor distT="0" distB="0" distL="0" distR="0" simplePos="0" relativeHeight="251644928" behindDoc="1" locked="0" layoutInCell="1" allowOverlap="1" wp14:anchorId="3D2F257F" wp14:editId="54BE55AC">
              <wp:simplePos x="0" y="0"/>
              <wp:positionH relativeFrom="page">
                <wp:posOffset>416052</wp:posOffset>
              </wp:positionH>
              <wp:positionV relativeFrom="page">
                <wp:posOffset>534639</wp:posOffset>
              </wp:positionV>
              <wp:extent cx="4492625" cy="16764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2625" cy="167640"/>
                      </a:xfrm>
                      <a:prstGeom prst="rect">
                        <a:avLst/>
                      </a:prstGeom>
                    </wps:spPr>
                    <wps:txbx>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viii</w:t>
                          </w:r>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D2F257F" id="_x0000_t202" coordsize="21600,21600" o:spt="202" path="m,l,21600r21600,l21600,xe">
              <v:stroke joinstyle="miter"/>
              <v:path gradientshapeok="t" o:connecttype="rect"/>
            </v:shapetype>
            <v:shape id="Textbox 34" o:spid="_x0000_s1032" type="#_x0000_t202" style="position:absolute;margin-left:32.75pt;margin-top:42.1pt;width:353.75pt;height:13.2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" filled="f" stroked="f">
              <v:textbox inset="0,0,0,0">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viii</w:t>
                    </w:r>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601F8" w14:textId="77777777" w:rsidR="005833E1" w:rsidRDefault="00000000">
    <w:pPr>
      <w:pStyle w:val="a3"/>
      <w:spacing w:line="14" w:lineRule="auto"/>
      <w:rPr>
        <w:sz w:val="20"/>
      </w:rPr>
    </w:pPr>
    <w:r>
      <w:rPr>
        <w:noProof/>
      </w:rPr>
      <mc:AlternateContent>
        <mc:Choice Requires="wps">
          <w:drawing>
            <wp:anchor distT="0" distB="0" distL="0" distR="0" simplePos="0" relativeHeight="251641856" behindDoc="1" locked="0" layoutInCell="1" allowOverlap="1" wp14:anchorId="24E98DD7" wp14:editId="2EF3293A">
              <wp:simplePos x="0" y="0"/>
              <wp:positionH relativeFrom="page">
                <wp:posOffset>6192716</wp:posOffset>
              </wp:positionH>
              <wp:positionV relativeFrom="page">
                <wp:posOffset>534639</wp:posOffset>
              </wp:positionV>
              <wp:extent cx="923290" cy="16764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290" cy="167640"/>
                      </a:xfrm>
                      <a:prstGeom prst="rect">
                        <a:avLst/>
                      </a:prstGeom>
                    </wps:spPr>
                    <wps:txbx>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wps:txbx>
                    <wps:bodyPr wrap="square" lIns="0" tIns="0" rIns="0" bIns="0" rtlCol="0">
                      <a:noAutofit/>
                    </wps:bodyPr>
                  </wps:wsp>
                </a:graphicData>
              </a:graphic>
            </wp:anchor>
          </w:drawing>
        </mc:Choice>
        <mc:Fallback>
          <w:pict>
            <v:shapetype w14:anchorId="24E98DD7" id="_x0000_t202" coordsize="21600,21600" o:spt="202" path="m,l,21600r21600,l21600,xe">
              <v:stroke joinstyle="miter"/>
              <v:path gradientshapeok="t" o:connecttype="rect"/>
            </v:shapetype>
            <v:shape id="Textbox 33" o:spid="_x0000_s1033" type="#_x0000_t202" style="position:absolute;margin-left:487.6pt;margin-top:42.1pt;width:72.7pt;height:13.2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YzmAEAACEDAAAOAAAAZHJzL2Uyb0RvYy54bWysUl9v0zAQf0fad7D8vqYtqGN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" filled="f" stroked="f">
              <v:textbox inset="0,0,0,0">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EE61" w14:textId="77777777" w:rsidR="005833E1" w:rsidRDefault="00000000">
    <w:pPr>
      <w:pStyle w:val="a3"/>
      <w:spacing w:line="14" w:lineRule="auto"/>
      <w:rPr>
        <w:sz w:val="20"/>
      </w:rPr>
    </w:pPr>
    <w:r>
      <w:rPr>
        <w:noProof/>
      </w:rPr>
      <mc:AlternateContent>
        <mc:Choice Requires="wps">
          <w:drawing>
            <wp:anchor distT="0" distB="0" distL="0" distR="0" simplePos="0" relativeHeight="251651072" behindDoc="1" locked="0" layoutInCell="1" allowOverlap="1" wp14:anchorId="418171C8" wp14:editId="1DF6EC16">
              <wp:simplePos x="0" y="0"/>
              <wp:positionH relativeFrom="page">
                <wp:posOffset>416052</wp:posOffset>
              </wp:positionH>
              <wp:positionV relativeFrom="page">
                <wp:posOffset>534639</wp:posOffset>
              </wp:positionV>
              <wp:extent cx="4392295" cy="16764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2295" cy="167640"/>
                      </a:xfrm>
                      <a:prstGeom prst="rect">
                        <a:avLst/>
                      </a:prstGeom>
                    </wps:spPr>
                    <wps:txbx>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418171C8" id="_x0000_t202" coordsize="21600,21600" o:spt="202" path="m,l,21600r21600,l21600,xe">
              <v:stroke joinstyle="miter"/>
              <v:path gradientshapeok="t" o:connecttype="rect"/>
            </v:shapetype>
            <v:shape id="Textbox 38" o:spid="_x0000_s1034" type="#_x0000_t202" style="position:absolute;margin-left:32.75pt;margin-top:42.1pt;width:345.85pt;height:13.2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" filled="f" stroked="f">
              <v:textbox inset="0,0,0,0">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76E9"/>
    <w:multiLevelType w:val="multilevel"/>
    <w:tmpl w:val="21DC775C"/>
    <w:lvl w:ilvl="0">
      <w:start w:val="2"/>
      <w:numFmt w:val="decimal"/>
      <w:lvlText w:val="%1"/>
      <w:lvlJc w:val="left"/>
      <w:pPr>
        <w:ind w:left="1755" w:hanging="420"/>
        <w:jc w:val="left"/>
      </w:pPr>
      <w:rPr>
        <w:rFonts w:hint="default"/>
        <w:lang w:val="en-US" w:eastAsia="en-US" w:bidi="ar-SA"/>
      </w:rPr>
    </w:lvl>
    <w:lvl w:ilvl="1">
      <w:start w:val="1"/>
      <w:numFmt w:val="decimal"/>
      <w:lvlText w:val="%1.%2"/>
      <w:lvlJc w:val="left"/>
      <w:pPr>
        <w:ind w:left="1755" w:hanging="420"/>
        <w:jc w:val="lef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1" w15:restartNumberingAfterBreak="0">
    <w:nsid w:val="10DD150C"/>
    <w:multiLevelType w:val="multilevel"/>
    <w:tmpl w:val="46D8280E"/>
    <w:lvl w:ilvl="0">
      <w:start w:val="1"/>
      <w:numFmt w:val="decimal"/>
      <w:lvlText w:val="%1"/>
      <w:lvlJc w:val="left"/>
      <w:pPr>
        <w:ind w:left="1845" w:hanging="270"/>
        <w:jc w:val="left"/>
      </w:pPr>
      <w:rPr>
        <w:rFonts w:hint="default"/>
        <w:lang w:val="en-US" w:eastAsia="en-US" w:bidi="ar-SA"/>
      </w:rPr>
    </w:lvl>
    <w:lvl w:ilvl="1">
      <w:start w:val="1"/>
      <w:numFmt w:val="decimal"/>
      <w:lvlText w:val="%1.%2"/>
      <w:lvlJc w:val="left"/>
      <w:pPr>
        <w:ind w:left="1845" w:hanging="270"/>
        <w:jc w:val="left"/>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2" w15:restartNumberingAfterBreak="0">
    <w:nsid w:val="174B3F23"/>
    <w:multiLevelType w:val="multilevel"/>
    <w:tmpl w:val="E898A506"/>
    <w:lvl w:ilvl="0">
      <w:start w:val="3"/>
      <w:numFmt w:val="decimal"/>
      <w:lvlText w:val="%1"/>
      <w:lvlJc w:val="left"/>
      <w:pPr>
        <w:ind w:left="1755" w:hanging="420"/>
        <w:jc w:val="left"/>
      </w:pPr>
      <w:rPr>
        <w:rFonts w:hint="default"/>
        <w:lang w:val="en-US" w:eastAsia="en-US" w:bidi="ar-SA"/>
      </w:rPr>
    </w:lvl>
    <w:lvl w:ilvl="1">
      <w:start w:val="1"/>
      <w:numFmt w:val="decimal"/>
      <w:lvlText w:val="%1.%2"/>
      <w:lvlJc w:val="left"/>
      <w:pPr>
        <w:ind w:left="1755" w:hanging="420"/>
        <w:jc w:val="lef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055"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290" w:hanging="360"/>
      </w:pPr>
      <w:rPr>
        <w:rFonts w:hint="default"/>
        <w:lang w:val="en-US" w:eastAsia="en-US" w:bidi="ar-SA"/>
      </w:rPr>
    </w:lvl>
    <w:lvl w:ilvl="5">
      <w:numFmt w:val="bullet"/>
      <w:lvlText w:val="•"/>
      <w:lvlJc w:val="left"/>
      <w:pPr>
        <w:ind w:left="5405" w:hanging="360"/>
      </w:pPr>
      <w:rPr>
        <w:rFonts w:hint="default"/>
        <w:lang w:val="en-US" w:eastAsia="en-US" w:bidi="ar-SA"/>
      </w:rPr>
    </w:lvl>
    <w:lvl w:ilvl="6">
      <w:numFmt w:val="bullet"/>
      <w:lvlText w:val="•"/>
      <w:lvlJc w:val="left"/>
      <w:pPr>
        <w:ind w:left="6520" w:hanging="360"/>
      </w:pPr>
      <w:rPr>
        <w:rFonts w:hint="default"/>
        <w:lang w:val="en-US" w:eastAsia="en-US" w:bidi="ar-SA"/>
      </w:rPr>
    </w:lvl>
    <w:lvl w:ilvl="7">
      <w:numFmt w:val="bullet"/>
      <w:lvlText w:val="•"/>
      <w:lvlJc w:val="left"/>
      <w:pPr>
        <w:ind w:left="7635" w:hanging="360"/>
      </w:pPr>
      <w:rPr>
        <w:rFonts w:hint="default"/>
        <w:lang w:val="en-US" w:eastAsia="en-US" w:bidi="ar-SA"/>
      </w:rPr>
    </w:lvl>
    <w:lvl w:ilvl="8">
      <w:numFmt w:val="bullet"/>
      <w:lvlText w:val="•"/>
      <w:lvlJc w:val="left"/>
      <w:pPr>
        <w:ind w:left="8750" w:hanging="360"/>
      </w:pPr>
      <w:rPr>
        <w:rFonts w:hint="default"/>
        <w:lang w:val="en-US" w:eastAsia="en-US" w:bidi="ar-SA"/>
      </w:rPr>
    </w:lvl>
  </w:abstractNum>
  <w:abstractNum w:abstractNumId="3" w15:restartNumberingAfterBreak="0">
    <w:nsid w:val="22C761BC"/>
    <w:multiLevelType w:val="multilevel"/>
    <w:tmpl w:val="81CABD50"/>
    <w:lvl w:ilvl="0">
      <w:start w:val="2"/>
      <w:numFmt w:val="decimal"/>
      <w:lvlText w:val="%1"/>
      <w:lvlJc w:val="left"/>
      <w:pPr>
        <w:ind w:left="1845" w:hanging="270"/>
        <w:jc w:val="left"/>
      </w:pPr>
      <w:rPr>
        <w:rFonts w:hint="default"/>
        <w:lang w:val="en-US" w:eastAsia="en-US" w:bidi="ar-SA"/>
      </w:rPr>
    </w:lvl>
    <w:lvl w:ilvl="1">
      <w:start w:val="1"/>
      <w:numFmt w:val="decimal"/>
      <w:lvlText w:val="%1.%2"/>
      <w:lvlJc w:val="left"/>
      <w:pPr>
        <w:ind w:left="1845" w:hanging="270"/>
        <w:jc w:val="left"/>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4" w15:restartNumberingAfterBreak="0">
    <w:nsid w:val="3A9A6735"/>
    <w:multiLevelType w:val="multilevel"/>
    <w:tmpl w:val="52448BB2"/>
    <w:lvl w:ilvl="0">
      <w:start w:val="4"/>
      <w:numFmt w:val="decimal"/>
      <w:lvlText w:val="%1"/>
      <w:lvlJc w:val="left"/>
      <w:pPr>
        <w:ind w:left="1845" w:hanging="270"/>
        <w:jc w:val="left"/>
      </w:pPr>
      <w:rPr>
        <w:rFonts w:hint="default"/>
        <w:lang w:val="en-US" w:eastAsia="en-US" w:bidi="ar-SA"/>
      </w:rPr>
    </w:lvl>
    <w:lvl w:ilvl="1">
      <w:start w:val="1"/>
      <w:numFmt w:val="decimal"/>
      <w:lvlText w:val="%1.%2"/>
      <w:lvlJc w:val="left"/>
      <w:pPr>
        <w:ind w:left="1845" w:hanging="270"/>
        <w:jc w:val="left"/>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5" w15:restartNumberingAfterBreak="0">
    <w:nsid w:val="67C13475"/>
    <w:multiLevelType w:val="multilevel"/>
    <w:tmpl w:val="6346FF24"/>
    <w:lvl w:ilvl="0">
      <w:start w:val="3"/>
      <w:numFmt w:val="decimal"/>
      <w:lvlText w:val="%1"/>
      <w:lvlJc w:val="left"/>
      <w:pPr>
        <w:ind w:left="1845" w:hanging="270"/>
        <w:jc w:val="left"/>
      </w:pPr>
      <w:rPr>
        <w:rFonts w:hint="default"/>
        <w:lang w:val="en-US" w:eastAsia="en-US" w:bidi="ar-SA"/>
      </w:rPr>
    </w:lvl>
    <w:lvl w:ilvl="1">
      <w:start w:val="1"/>
      <w:numFmt w:val="decimal"/>
      <w:lvlText w:val="%1.%2"/>
      <w:lvlJc w:val="left"/>
      <w:pPr>
        <w:ind w:left="1845" w:hanging="270"/>
        <w:jc w:val="left"/>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6" w15:restartNumberingAfterBreak="0">
    <w:nsid w:val="6B380424"/>
    <w:multiLevelType w:val="hybridMultilevel"/>
    <w:tmpl w:val="2C169E4C"/>
    <w:lvl w:ilvl="0" w:tplc="63368D5A">
      <w:start w:val="1"/>
      <w:numFmt w:val="decimal"/>
      <w:lvlText w:val="[%1]"/>
      <w:lvlJc w:val="left"/>
      <w:pPr>
        <w:ind w:left="1761" w:hanging="41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4E0BFD6">
      <w:numFmt w:val="bullet"/>
      <w:lvlText w:val="•"/>
      <w:lvlJc w:val="left"/>
      <w:pPr>
        <w:ind w:left="2682" w:hanging="413"/>
      </w:pPr>
      <w:rPr>
        <w:rFonts w:hint="default"/>
        <w:lang w:val="en-US" w:eastAsia="en-US" w:bidi="ar-SA"/>
      </w:rPr>
    </w:lvl>
    <w:lvl w:ilvl="2" w:tplc="067E57B2">
      <w:numFmt w:val="bullet"/>
      <w:lvlText w:val="•"/>
      <w:lvlJc w:val="left"/>
      <w:pPr>
        <w:ind w:left="3604" w:hanging="413"/>
      </w:pPr>
      <w:rPr>
        <w:rFonts w:hint="default"/>
        <w:lang w:val="en-US" w:eastAsia="en-US" w:bidi="ar-SA"/>
      </w:rPr>
    </w:lvl>
    <w:lvl w:ilvl="3" w:tplc="E2521EA4">
      <w:numFmt w:val="bullet"/>
      <w:lvlText w:val="•"/>
      <w:lvlJc w:val="left"/>
      <w:pPr>
        <w:ind w:left="4526" w:hanging="413"/>
      </w:pPr>
      <w:rPr>
        <w:rFonts w:hint="default"/>
        <w:lang w:val="en-US" w:eastAsia="en-US" w:bidi="ar-SA"/>
      </w:rPr>
    </w:lvl>
    <w:lvl w:ilvl="4" w:tplc="F71221D0">
      <w:numFmt w:val="bullet"/>
      <w:lvlText w:val="•"/>
      <w:lvlJc w:val="left"/>
      <w:pPr>
        <w:ind w:left="5448" w:hanging="413"/>
      </w:pPr>
      <w:rPr>
        <w:rFonts w:hint="default"/>
        <w:lang w:val="en-US" w:eastAsia="en-US" w:bidi="ar-SA"/>
      </w:rPr>
    </w:lvl>
    <w:lvl w:ilvl="5" w:tplc="A21EE6EA">
      <w:numFmt w:val="bullet"/>
      <w:lvlText w:val="•"/>
      <w:lvlJc w:val="left"/>
      <w:pPr>
        <w:ind w:left="6370" w:hanging="413"/>
      </w:pPr>
      <w:rPr>
        <w:rFonts w:hint="default"/>
        <w:lang w:val="en-US" w:eastAsia="en-US" w:bidi="ar-SA"/>
      </w:rPr>
    </w:lvl>
    <w:lvl w:ilvl="6" w:tplc="3FDC6DEE">
      <w:numFmt w:val="bullet"/>
      <w:lvlText w:val="•"/>
      <w:lvlJc w:val="left"/>
      <w:pPr>
        <w:ind w:left="7292" w:hanging="413"/>
      </w:pPr>
      <w:rPr>
        <w:rFonts w:hint="default"/>
        <w:lang w:val="en-US" w:eastAsia="en-US" w:bidi="ar-SA"/>
      </w:rPr>
    </w:lvl>
    <w:lvl w:ilvl="7" w:tplc="DB3ACCD2">
      <w:numFmt w:val="bullet"/>
      <w:lvlText w:val="•"/>
      <w:lvlJc w:val="left"/>
      <w:pPr>
        <w:ind w:left="8214" w:hanging="413"/>
      </w:pPr>
      <w:rPr>
        <w:rFonts w:hint="default"/>
        <w:lang w:val="en-US" w:eastAsia="en-US" w:bidi="ar-SA"/>
      </w:rPr>
    </w:lvl>
    <w:lvl w:ilvl="8" w:tplc="0D3AA780">
      <w:numFmt w:val="bullet"/>
      <w:lvlText w:val="•"/>
      <w:lvlJc w:val="left"/>
      <w:pPr>
        <w:ind w:left="9136" w:hanging="413"/>
      </w:pPr>
      <w:rPr>
        <w:rFonts w:hint="default"/>
        <w:lang w:val="en-US" w:eastAsia="en-US" w:bidi="ar-SA"/>
      </w:rPr>
    </w:lvl>
  </w:abstractNum>
  <w:abstractNum w:abstractNumId="7" w15:restartNumberingAfterBreak="0">
    <w:nsid w:val="6DBB7DDB"/>
    <w:multiLevelType w:val="multilevel"/>
    <w:tmpl w:val="1196186E"/>
    <w:lvl w:ilvl="0">
      <w:start w:val="4"/>
      <w:numFmt w:val="decimal"/>
      <w:lvlText w:val="%1"/>
      <w:lvlJc w:val="left"/>
      <w:pPr>
        <w:ind w:left="1755" w:hanging="420"/>
        <w:jc w:val="left"/>
      </w:pPr>
      <w:rPr>
        <w:rFonts w:hint="default"/>
        <w:lang w:val="en-US" w:eastAsia="en-US" w:bidi="ar-SA"/>
      </w:rPr>
    </w:lvl>
    <w:lvl w:ilvl="1">
      <w:start w:val="1"/>
      <w:numFmt w:val="decimal"/>
      <w:lvlText w:val="%1.%2"/>
      <w:lvlJc w:val="left"/>
      <w:pPr>
        <w:ind w:left="1755" w:hanging="420"/>
        <w:jc w:val="lef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8" w15:restartNumberingAfterBreak="0">
    <w:nsid w:val="73177840"/>
    <w:multiLevelType w:val="multilevel"/>
    <w:tmpl w:val="2446F93E"/>
    <w:lvl w:ilvl="0">
      <w:start w:val="1"/>
      <w:numFmt w:val="decimal"/>
      <w:lvlText w:val="%1"/>
      <w:lvlJc w:val="left"/>
      <w:pPr>
        <w:ind w:left="1754" w:hanging="420"/>
        <w:jc w:val="left"/>
      </w:pPr>
      <w:rPr>
        <w:rFonts w:hint="default"/>
        <w:lang w:val="en-US" w:eastAsia="en-US" w:bidi="ar-SA"/>
      </w:rPr>
    </w:lvl>
    <w:lvl w:ilvl="1">
      <w:start w:val="1"/>
      <w:numFmt w:val="decimal"/>
      <w:lvlText w:val="%1.%2"/>
      <w:lvlJc w:val="left"/>
      <w:pPr>
        <w:ind w:left="1754" w:hanging="420"/>
        <w:jc w:val="left"/>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3604" w:hanging="420"/>
      </w:pPr>
      <w:rPr>
        <w:rFonts w:hint="default"/>
        <w:lang w:val="en-US" w:eastAsia="en-US" w:bidi="ar-SA"/>
      </w:rPr>
    </w:lvl>
    <w:lvl w:ilvl="3">
      <w:numFmt w:val="bullet"/>
      <w:lvlText w:val="•"/>
      <w:lvlJc w:val="left"/>
      <w:pPr>
        <w:ind w:left="4526" w:hanging="420"/>
      </w:pPr>
      <w:rPr>
        <w:rFonts w:hint="default"/>
        <w:lang w:val="en-US" w:eastAsia="en-US" w:bidi="ar-SA"/>
      </w:rPr>
    </w:lvl>
    <w:lvl w:ilvl="4">
      <w:numFmt w:val="bullet"/>
      <w:lvlText w:val="•"/>
      <w:lvlJc w:val="left"/>
      <w:pPr>
        <w:ind w:left="5448" w:hanging="420"/>
      </w:pPr>
      <w:rPr>
        <w:rFonts w:hint="default"/>
        <w:lang w:val="en-US" w:eastAsia="en-US" w:bidi="ar-SA"/>
      </w:rPr>
    </w:lvl>
    <w:lvl w:ilvl="5">
      <w:numFmt w:val="bullet"/>
      <w:lvlText w:val="•"/>
      <w:lvlJc w:val="left"/>
      <w:pPr>
        <w:ind w:left="6370" w:hanging="420"/>
      </w:pPr>
      <w:rPr>
        <w:rFonts w:hint="default"/>
        <w:lang w:val="en-US" w:eastAsia="en-US" w:bidi="ar-SA"/>
      </w:rPr>
    </w:lvl>
    <w:lvl w:ilvl="6">
      <w:numFmt w:val="bullet"/>
      <w:lvlText w:val="•"/>
      <w:lvlJc w:val="left"/>
      <w:pPr>
        <w:ind w:left="7292" w:hanging="420"/>
      </w:pPr>
      <w:rPr>
        <w:rFonts w:hint="default"/>
        <w:lang w:val="en-US" w:eastAsia="en-US" w:bidi="ar-SA"/>
      </w:rPr>
    </w:lvl>
    <w:lvl w:ilvl="7">
      <w:numFmt w:val="bullet"/>
      <w:lvlText w:val="•"/>
      <w:lvlJc w:val="left"/>
      <w:pPr>
        <w:ind w:left="8214" w:hanging="420"/>
      </w:pPr>
      <w:rPr>
        <w:rFonts w:hint="default"/>
        <w:lang w:val="en-US" w:eastAsia="en-US" w:bidi="ar-SA"/>
      </w:rPr>
    </w:lvl>
    <w:lvl w:ilvl="8">
      <w:numFmt w:val="bullet"/>
      <w:lvlText w:val="•"/>
      <w:lvlJc w:val="left"/>
      <w:pPr>
        <w:ind w:left="9136" w:hanging="420"/>
      </w:pPr>
      <w:rPr>
        <w:rFonts w:hint="default"/>
        <w:lang w:val="en-US" w:eastAsia="en-US" w:bidi="ar-SA"/>
      </w:rPr>
    </w:lvl>
  </w:abstractNum>
  <w:num w:numId="1" w16cid:durableId="1599560710">
    <w:abstractNumId w:val="6"/>
  </w:num>
  <w:num w:numId="2" w16cid:durableId="144905028">
    <w:abstractNumId w:val="7"/>
  </w:num>
  <w:num w:numId="3" w16cid:durableId="223492034">
    <w:abstractNumId w:val="2"/>
  </w:num>
  <w:num w:numId="4" w16cid:durableId="935405027">
    <w:abstractNumId w:val="0"/>
  </w:num>
  <w:num w:numId="5" w16cid:durableId="661011887">
    <w:abstractNumId w:val="8"/>
  </w:num>
  <w:num w:numId="6" w16cid:durableId="1333684507">
    <w:abstractNumId w:val="4"/>
  </w:num>
  <w:num w:numId="7" w16cid:durableId="1943148077">
    <w:abstractNumId w:val="5"/>
  </w:num>
  <w:num w:numId="8" w16cid:durableId="2017725970">
    <w:abstractNumId w:val="3"/>
  </w:num>
  <w:num w:numId="9" w16cid:durableId="144673096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190498 lily">
    <w15:presenceInfo w15:providerId="Windows Live" w15:userId="b1bb8250cb1a9e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bordersDoNotSurroundHeader/>
  <w:bordersDoNotSurroundFooter/>
  <w:proofState w:spelling="clean" w:grammar="clean"/>
  <w:trackRevisions/>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5833E1"/>
    <w:rsid w:val="00047B8D"/>
    <w:rsid w:val="000C17A0"/>
    <w:rsid w:val="000E61D3"/>
    <w:rsid w:val="001872F9"/>
    <w:rsid w:val="00200D54"/>
    <w:rsid w:val="00303D2E"/>
    <w:rsid w:val="004379D4"/>
    <w:rsid w:val="004A3E1A"/>
    <w:rsid w:val="004D1E47"/>
    <w:rsid w:val="004D3C65"/>
    <w:rsid w:val="005257C1"/>
    <w:rsid w:val="005833E1"/>
    <w:rsid w:val="00644C51"/>
    <w:rsid w:val="00656CD5"/>
    <w:rsid w:val="0068332C"/>
    <w:rsid w:val="006D3E9A"/>
    <w:rsid w:val="007B720F"/>
    <w:rsid w:val="008017DE"/>
    <w:rsid w:val="00833738"/>
    <w:rsid w:val="008A69B7"/>
    <w:rsid w:val="00950079"/>
    <w:rsid w:val="00997D52"/>
    <w:rsid w:val="009B097C"/>
    <w:rsid w:val="00A67ABF"/>
    <w:rsid w:val="00AD6F2E"/>
    <w:rsid w:val="00B962C7"/>
    <w:rsid w:val="00C60C7E"/>
    <w:rsid w:val="00CA0A81"/>
    <w:rsid w:val="00CF032C"/>
    <w:rsid w:val="00D01D50"/>
    <w:rsid w:val="00D755CC"/>
    <w:rsid w:val="00D7729A"/>
    <w:rsid w:val="00DB264A"/>
    <w:rsid w:val="00EB036E"/>
    <w:rsid w:val="00EE08AD"/>
    <w:rsid w:val="00EE5453"/>
    <w:rsid w:val="00EF1F0D"/>
    <w:rsid w:val="00F23A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EA4BB"/>
  <w15:docId w15:val="{99C4BD78-1B88-4F17-8F39-A84704617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before="358"/>
      <w:ind w:left="408" w:right="408"/>
      <w:jc w:val="center"/>
      <w:outlineLvl w:val="0"/>
    </w:pPr>
    <w:rPr>
      <w:b/>
      <w:bCs/>
      <w:sz w:val="32"/>
      <w:szCs w:val="32"/>
    </w:rPr>
  </w:style>
  <w:style w:type="paragraph" w:styleId="2">
    <w:name w:val="heading 2"/>
    <w:basedOn w:val="a"/>
    <w:uiPriority w:val="9"/>
    <w:unhideWhenUsed/>
    <w:qFormat/>
    <w:pPr>
      <w:spacing w:before="242"/>
      <w:ind w:left="407" w:right="408"/>
      <w:jc w:val="center"/>
      <w:outlineLvl w:val="1"/>
    </w:pPr>
    <w:rPr>
      <w:rFonts w:ascii="Adobe Clean Han ExtraBold" w:eastAsia="Adobe Clean Han ExtraBold" w:hAnsi="Adobe Clean Han ExtraBold" w:cs="Adobe Clean Han ExtraBold"/>
      <w:b/>
      <w:bCs/>
      <w:sz w:val="31"/>
      <w:szCs w:val="31"/>
    </w:rPr>
  </w:style>
  <w:style w:type="paragraph" w:styleId="3">
    <w:name w:val="heading 3"/>
    <w:basedOn w:val="a"/>
    <w:uiPriority w:val="9"/>
    <w:unhideWhenUsed/>
    <w:qFormat/>
    <w:pPr>
      <w:ind w:left="1753" w:hanging="418"/>
      <w:outlineLvl w:val="2"/>
    </w:pPr>
    <w:rPr>
      <w:b/>
      <w:bCs/>
      <w:sz w:val="28"/>
      <w:szCs w:val="28"/>
    </w:rPr>
  </w:style>
  <w:style w:type="paragraph" w:styleId="4">
    <w:name w:val="heading 4"/>
    <w:basedOn w:val="a"/>
    <w:uiPriority w:val="9"/>
    <w:unhideWhenUsed/>
    <w:qFormat/>
    <w:pPr>
      <w:ind w:left="1335" w:right="1127"/>
      <w:outlineLvl w:val="3"/>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326"/>
      <w:ind w:left="1335"/>
    </w:pPr>
    <w:rPr>
      <w:sz w:val="20"/>
      <w:szCs w:val="20"/>
    </w:rPr>
  </w:style>
  <w:style w:type="paragraph" w:styleId="20">
    <w:name w:val="toc 2"/>
    <w:basedOn w:val="a"/>
    <w:uiPriority w:val="39"/>
    <w:qFormat/>
    <w:pPr>
      <w:spacing w:before="326"/>
      <w:ind w:left="1335"/>
    </w:pPr>
    <w:rPr>
      <w:sz w:val="20"/>
      <w:szCs w:val="20"/>
    </w:rPr>
  </w:style>
  <w:style w:type="paragraph" w:styleId="30">
    <w:name w:val="toc 3"/>
    <w:basedOn w:val="a"/>
    <w:uiPriority w:val="39"/>
    <w:qFormat/>
    <w:pPr>
      <w:spacing w:before="206"/>
      <w:ind w:left="1843" w:hanging="268"/>
    </w:pPr>
    <w:rPr>
      <w:sz w:val="18"/>
      <w:szCs w:val="18"/>
    </w:rPr>
  </w:style>
  <w:style w:type="paragraph" w:styleId="a3">
    <w:name w:val="Body Text"/>
    <w:basedOn w:val="a"/>
    <w:uiPriority w:val="1"/>
    <w:qFormat/>
    <w:rPr>
      <w:sz w:val="24"/>
      <w:szCs w:val="24"/>
    </w:rPr>
  </w:style>
  <w:style w:type="paragraph" w:styleId="a4">
    <w:name w:val="List Paragraph"/>
    <w:basedOn w:val="a"/>
    <w:uiPriority w:val="1"/>
    <w:qFormat/>
    <w:pPr>
      <w:ind w:left="1875" w:hanging="540"/>
    </w:pPr>
  </w:style>
  <w:style w:type="paragraph" w:customStyle="1" w:styleId="TableParagraph">
    <w:name w:val="Table Paragraph"/>
    <w:basedOn w:val="a"/>
    <w:uiPriority w:val="1"/>
    <w:qFormat/>
    <w:pPr>
      <w:spacing w:before="63"/>
      <w:jc w:val="right"/>
    </w:pPr>
  </w:style>
  <w:style w:type="paragraph" w:styleId="a5">
    <w:name w:val="Revision"/>
    <w:hidden/>
    <w:uiPriority w:val="99"/>
    <w:semiHidden/>
    <w:rsid w:val="00656CD5"/>
    <w:pPr>
      <w:widowControl/>
      <w:autoSpaceDE/>
      <w:autoSpaceDN/>
    </w:pPr>
    <w:rPr>
      <w:rFonts w:ascii="Times New Roman" w:eastAsia="Times New Roman" w:hAnsi="Times New Roman" w:cs="Times New Roman"/>
    </w:rPr>
  </w:style>
  <w:style w:type="character" w:styleId="a6">
    <w:name w:val="annotation reference"/>
    <w:basedOn w:val="a0"/>
    <w:uiPriority w:val="99"/>
    <w:semiHidden/>
    <w:unhideWhenUsed/>
    <w:rsid w:val="00656CD5"/>
    <w:rPr>
      <w:sz w:val="18"/>
      <w:szCs w:val="18"/>
    </w:rPr>
  </w:style>
  <w:style w:type="paragraph" w:styleId="a7">
    <w:name w:val="annotation text"/>
    <w:basedOn w:val="a"/>
    <w:link w:val="a8"/>
    <w:uiPriority w:val="99"/>
    <w:unhideWhenUsed/>
    <w:rsid w:val="00656CD5"/>
  </w:style>
  <w:style w:type="character" w:customStyle="1" w:styleId="a8">
    <w:name w:val="註解文字 字元"/>
    <w:basedOn w:val="a0"/>
    <w:link w:val="a7"/>
    <w:uiPriority w:val="99"/>
    <w:rsid w:val="00656CD5"/>
    <w:rPr>
      <w:rFonts w:ascii="Times New Roman" w:eastAsia="Times New Roman" w:hAnsi="Times New Roman" w:cs="Times New Roman"/>
    </w:rPr>
  </w:style>
  <w:style w:type="paragraph" w:styleId="a9">
    <w:name w:val="annotation subject"/>
    <w:basedOn w:val="a7"/>
    <w:next w:val="a7"/>
    <w:link w:val="aa"/>
    <w:uiPriority w:val="99"/>
    <w:semiHidden/>
    <w:unhideWhenUsed/>
    <w:rsid w:val="00656CD5"/>
    <w:rPr>
      <w:b/>
      <w:bCs/>
    </w:rPr>
  </w:style>
  <w:style w:type="character" w:customStyle="1" w:styleId="aa">
    <w:name w:val="註解主旨 字元"/>
    <w:basedOn w:val="a8"/>
    <w:link w:val="a9"/>
    <w:uiPriority w:val="99"/>
    <w:semiHidden/>
    <w:rsid w:val="00656CD5"/>
    <w:rPr>
      <w:rFonts w:ascii="Times New Roman" w:eastAsia="Times New Roman" w:hAnsi="Times New Roman" w:cs="Times New Roman"/>
      <w:b/>
      <w:bCs/>
    </w:rPr>
  </w:style>
  <w:style w:type="character" w:styleId="ab">
    <w:name w:val="Hyperlink"/>
    <w:basedOn w:val="a0"/>
    <w:uiPriority w:val="99"/>
    <w:unhideWhenUsed/>
    <w:rsid w:val="008337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microsoft.com/office/2018/08/relationships/commentsExtensible" Target="commentsExtensible.xml"/><Relationship Id="rId42" Type="http://schemas.openxmlformats.org/officeDocument/2006/relationships/header" Target="header15.xml"/><Relationship Id="rId47" Type="http://schemas.openxmlformats.org/officeDocument/2006/relationships/hyperlink" Target="http://www.hyperledger.org/use" TargetMode="External"/><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header" Target="header10.xm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8.jpeg"/><Relationship Id="rId74" Type="http://schemas.openxmlformats.org/officeDocument/2006/relationships/header" Target="header20.xml"/><Relationship Id="rId79" Type="http://schemas.openxmlformats.org/officeDocument/2006/relationships/image" Target="media/image45.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0.jpeg"/><Relationship Id="rId27" Type="http://schemas.openxmlformats.org/officeDocument/2006/relationships/header" Target="header5.xml"/><Relationship Id="rId43" Type="http://schemas.openxmlformats.org/officeDocument/2006/relationships/header" Target="header16.xml"/><Relationship Id="rId48" Type="http://schemas.openxmlformats.org/officeDocument/2006/relationships/image" Target="media/image19.jpeg"/><Relationship Id="rId64" Type="http://schemas.openxmlformats.org/officeDocument/2006/relationships/image" Target="media/image32.jpeg"/><Relationship Id="rId69" Type="http://schemas.openxmlformats.org/officeDocument/2006/relationships/image" Target="media/image37.png"/><Relationship Id="rId80" Type="http://schemas.openxmlformats.org/officeDocument/2006/relationships/image" Target="media/image46.jpeg"/><Relationship Id="rId85" Type="http://schemas.openxmlformats.org/officeDocument/2006/relationships/image" Target="media/image51.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header" Target="header17.xml"/><Relationship Id="rId103" Type="http://schemas.openxmlformats.org/officeDocument/2006/relationships/header" Target="header23.xml"/><Relationship Id="rId20" Type="http://schemas.microsoft.com/office/2016/09/relationships/commentsIds" Target="commentsIds.xm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eader" Target="header1.xml"/><Relationship Id="rId28" Type="http://schemas.openxmlformats.org/officeDocument/2006/relationships/header" Target="header6.xml"/><Relationship Id="rId36" Type="http://schemas.openxmlformats.org/officeDocument/2006/relationships/image" Target="media/image12.png"/><Relationship Id="rId49" Type="http://schemas.openxmlformats.org/officeDocument/2006/relationships/image" Target="media/image20.jpeg"/><Relationship Id="rId57" Type="http://schemas.openxmlformats.org/officeDocument/2006/relationships/image" Target="media/image27.jpeg"/><Relationship Id="rId106" Type="http://schemas.microsoft.com/office/2011/relationships/people" Target="people.xml"/><Relationship Id="rId10" Type="http://schemas.openxmlformats.org/officeDocument/2006/relationships/image" Target="media/image2.png"/><Relationship Id="rId31" Type="http://schemas.openxmlformats.org/officeDocument/2006/relationships/header" Target="header9.xm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header" Target="header18.xml"/><Relationship Id="rId65" Type="http://schemas.openxmlformats.org/officeDocument/2006/relationships/image" Target="media/image33.jpeg"/><Relationship Id="rId73" Type="http://schemas.openxmlformats.org/officeDocument/2006/relationships/header" Target="header19.xml"/><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eader" Target="header21.xm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omments" Target="comments.xml"/><Relationship Id="rId39" Type="http://schemas.openxmlformats.org/officeDocument/2006/relationships/header" Target="header14.xml"/><Relationship Id="rId34" Type="http://schemas.openxmlformats.org/officeDocument/2006/relationships/header" Target="header12.xml"/><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header" Target="header24.xm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2.xml"/><Relationship Id="rId40" Type="http://schemas.openxmlformats.org/officeDocument/2006/relationships/image" Target="media/image14.jpeg"/><Relationship Id="rId45" Type="http://schemas.openxmlformats.org/officeDocument/2006/relationships/image" Target="media/image17.jpeg"/><Relationship Id="rId66" Type="http://schemas.openxmlformats.org/officeDocument/2006/relationships/image" Target="media/image34.jpeg"/><Relationship Id="rId87" Type="http://schemas.openxmlformats.org/officeDocument/2006/relationships/image" Target="media/image53.png"/><Relationship Id="rId61" Type="http://schemas.openxmlformats.org/officeDocument/2006/relationships/image" Target="media/image29.jpeg"/><Relationship Id="rId82" Type="http://schemas.openxmlformats.org/officeDocument/2006/relationships/image" Target="media/image48.png"/><Relationship Id="rId19" Type="http://schemas.microsoft.com/office/2011/relationships/commentsExtended" Target="commentsExtended.xml"/><Relationship Id="rId14" Type="http://schemas.openxmlformats.org/officeDocument/2006/relationships/image" Target="media/image6.jpeg"/><Relationship Id="rId30" Type="http://schemas.openxmlformats.org/officeDocument/2006/relationships/header" Target="header8.xml"/><Relationship Id="rId35" Type="http://schemas.openxmlformats.org/officeDocument/2006/relationships/image" Target="media/image11.png"/><Relationship Id="rId56" Type="http://schemas.openxmlformats.org/officeDocument/2006/relationships/hyperlink" Target="http://www.docker.com/resources/what-container" TargetMode="External"/><Relationship Id="rId77" Type="http://schemas.openxmlformats.org/officeDocument/2006/relationships/image" Target="media/image43.jpeg"/><Relationship Id="rId100" Type="http://schemas.openxmlformats.org/officeDocument/2006/relationships/header" Target="header2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0.jpe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18.jpeg"/><Relationship Id="rId6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4BE0-2242-4B43-9797-D86E3D91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72</Pages>
  <Words>6745</Words>
  <Characters>38453</Characters>
  <Application>Microsoft Office Word</Application>
  <DocSecurity>0</DocSecurity>
  <Lines>320</Lines>
  <Paragraphs>90</Paragraphs>
  <ScaleCrop>false</ScaleCrop>
  <Company/>
  <LinksUpToDate>false</LinksUpToDate>
  <CharactersWithSpaces>45108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- 000_Final.docx</dc:title>
  <cp:lastModifiedBy>190498 lily</cp:lastModifiedBy>
  <cp:revision>17</cp:revision>
  <dcterms:created xsi:type="dcterms:W3CDTF">2023-11-22T03:31:00Z</dcterms:created>
  <dcterms:modified xsi:type="dcterms:W3CDTF">2023-11-22T12:43:00Z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2021-04-14T00:00:00Z</vt:filetime>
  </property>
  <property fmtid="{D5CDD505-2E9C-101B-9397-08002B2CF9AE}" pid="3" name="Creator">
    <vt:lpwstr>Word</vt:lpwstr>
  </property>
  <property fmtid="{D5CDD505-2E9C-101B-9397-08002B2CF9AE}" pid="4" name="LastSaved">
    <vt:filetime>2023-11-22T00:00:00Z</vt:filetime>
  </property>
  <property fmtid="{D5CDD505-2E9C-101B-9397-08002B2CF9AE}" pid="5" name="Producer">
    <vt:lpwstr>macOS Version 10.15.5 (Build 19F101) Quartz PDFContext</vt:lpwstr>
  </property>
</Properties>
</file>